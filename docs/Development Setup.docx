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E779A" w:rsidRDefault="005259FB">
      <w:pPr>
        <w:pStyle w:val="Title"/>
        <w:ind w:left="0"/>
      </w:pPr>
      <w:r>
        <w:t>University of Houston-Victoria</w:t>
      </w:r>
    </w:p>
    <w:p w14:paraId="00000002"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and Information Science</w:t>
      </w:r>
    </w:p>
    <w:p w14:paraId="00000003" w14:textId="77777777" w:rsidR="001E779A" w:rsidRDefault="001E779A">
      <w:pPr>
        <w:rPr>
          <w:rFonts w:ascii="Times New Roman" w:eastAsia="Times New Roman" w:hAnsi="Times New Roman" w:cs="Times New Roman"/>
          <w:sz w:val="32"/>
          <w:szCs w:val="32"/>
        </w:rPr>
      </w:pPr>
    </w:p>
    <w:p w14:paraId="00000004" w14:textId="77777777" w:rsidR="001E779A" w:rsidRDefault="001E779A">
      <w:pPr>
        <w:rPr>
          <w:rFonts w:ascii="Times New Roman" w:eastAsia="Times New Roman" w:hAnsi="Times New Roman" w:cs="Times New Roman"/>
          <w:sz w:val="32"/>
          <w:szCs w:val="32"/>
        </w:rPr>
      </w:pPr>
    </w:p>
    <w:p w14:paraId="00000005" w14:textId="77777777" w:rsidR="001E779A" w:rsidRDefault="001E779A">
      <w:pPr>
        <w:ind w:right="160"/>
        <w:rPr>
          <w:rFonts w:ascii="Times New Roman" w:eastAsia="Times New Roman" w:hAnsi="Times New Roman" w:cs="Times New Roman"/>
          <w:sz w:val="32"/>
          <w:szCs w:val="32"/>
        </w:rPr>
      </w:pPr>
    </w:p>
    <w:p w14:paraId="00000006"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Project </w:t>
      </w:r>
    </w:p>
    <w:p w14:paraId="00000007" w14:textId="77777777" w:rsidR="001E779A" w:rsidRDefault="005259F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Expense Tracker</w:t>
      </w:r>
    </w:p>
    <w:p w14:paraId="00000008"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p>
    <w:p w14:paraId="00000009" w14:textId="7C542C03" w:rsidR="001E779A" w:rsidRDefault="003716E8">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Deployment Manual</w:t>
      </w:r>
    </w:p>
    <w:p w14:paraId="0000000A" w14:textId="43AFAA4D" w:rsidR="001E779A" w:rsidRDefault="001E779A">
      <w:pPr>
        <w:spacing w:before="208" w:line="256" w:lineRule="auto"/>
        <w:ind w:left="654" w:right="492"/>
        <w:jc w:val="center"/>
        <w:rPr>
          <w:rFonts w:ascii="Times New Roman" w:eastAsia="Times New Roman" w:hAnsi="Times New Roman" w:cs="Times New Roman"/>
          <w:sz w:val="32"/>
          <w:szCs w:val="32"/>
        </w:rPr>
      </w:pPr>
    </w:p>
    <w:p w14:paraId="0000000B" w14:textId="77777777" w:rsidR="001E779A" w:rsidRDefault="005259FB">
      <w:pPr>
        <w:spacing w:before="208" w:after="0" w:line="256" w:lineRule="auto"/>
        <w:ind w:left="654" w:right="492"/>
        <w:jc w:val="center"/>
        <w:rPr>
          <w:rFonts w:ascii="Times New Roman" w:eastAsia="Times New Roman" w:hAnsi="Times New Roman" w:cs="Times New Roman"/>
          <w:b/>
        </w:rPr>
      </w:pPr>
      <w:r>
        <w:rPr>
          <w:rFonts w:ascii="Times New Roman" w:eastAsia="Times New Roman" w:hAnsi="Times New Roman" w:cs="Times New Roman"/>
          <w:sz w:val="32"/>
          <w:szCs w:val="32"/>
        </w:rPr>
        <w:t>COSC 6342 Software Engineering Project Management</w:t>
      </w:r>
    </w:p>
    <w:p w14:paraId="0000000C" w14:textId="77777777" w:rsidR="001E779A" w:rsidRDefault="005259FB">
      <w:pPr>
        <w:spacing w:before="208" w:after="0" w:line="256" w:lineRule="auto"/>
        <w:ind w:left="654" w:right="49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2024</w:t>
      </w:r>
    </w:p>
    <w:p w14:paraId="0000000D" w14:textId="77777777" w:rsidR="001E779A" w:rsidRDefault="001E779A">
      <w:pPr>
        <w:spacing w:before="208" w:line="256" w:lineRule="auto"/>
        <w:ind w:left="654" w:right="492"/>
        <w:jc w:val="center"/>
        <w:rPr>
          <w:rFonts w:ascii="Times New Roman" w:eastAsia="Times New Roman" w:hAnsi="Times New Roman" w:cs="Times New Roman"/>
          <w:sz w:val="34"/>
          <w:szCs w:val="34"/>
        </w:rPr>
      </w:pPr>
    </w:p>
    <w:p w14:paraId="0000000E" w14:textId="77777777" w:rsidR="001E779A" w:rsidRDefault="005259F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0000000F" w14:textId="77777777" w:rsidR="001E779A" w:rsidRDefault="005259FB">
      <w:pPr>
        <w:spacing w:after="0"/>
        <w:jc w:val="center"/>
        <w:rPr>
          <w:sz w:val="32"/>
          <w:szCs w:val="32"/>
        </w:rPr>
      </w:pPr>
      <w:r>
        <w:rPr>
          <w:sz w:val="32"/>
          <w:szCs w:val="32"/>
        </w:rPr>
        <w:t>Aradhana Sharma (2250955)</w:t>
      </w:r>
    </w:p>
    <w:p w14:paraId="00000010" w14:textId="77777777" w:rsidR="001E779A" w:rsidRDefault="005259FB">
      <w:pPr>
        <w:spacing w:after="0"/>
        <w:jc w:val="center"/>
        <w:rPr>
          <w:sz w:val="32"/>
          <w:szCs w:val="32"/>
        </w:rPr>
      </w:pPr>
      <w:r>
        <w:rPr>
          <w:sz w:val="32"/>
          <w:szCs w:val="32"/>
        </w:rPr>
        <w:t>Kapil Suryawanshi (2039409)</w:t>
      </w:r>
    </w:p>
    <w:p w14:paraId="00000011" w14:textId="77777777" w:rsidR="001E779A" w:rsidRDefault="005259FB">
      <w:pPr>
        <w:spacing w:after="0"/>
        <w:jc w:val="center"/>
        <w:rPr>
          <w:sz w:val="32"/>
          <w:szCs w:val="32"/>
        </w:rPr>
      </w:pPr>
      <w:r>
        <w:rPr>
          <w:sz w:val="32"/>
          <w:szCs w:val="32"/>
        </w:rPr>
        <w:t>Shayan Khan (2244554)</w:t>
      </w:r>
    </w:p>
    <w:p w14:paraId="00000012" w14:textId="77777777" w:rsidR="001E779A" w:rsidRDefault="005259FB">
      <w:pPr>
        <w:spacing w:after="0"/>
        <w:jc w:val="center"/>
        <w:rPr>
          <w:sz w:val="32"/>
          <w:szCs w:val="32"/>
        </w:rPr>
      </w:pPr>
      <w:r>
        <w:rPr>
          <w:sz w:val="32"/>
          <w:szCs w:val="32"/>
        </w:rPr>
        <w:t>Suraj Odedra (2329291)</w:t>
      </w:r>
    </w:p>
    <w:p w14:paraId="00000013" w14:textId="77777777" w:rsidR="001E779A" w:rsidRDefault="001E779A">
      <w:pPr>
        <w:spacing w:after="0" w:line="240" w:lineRule="auto"/>
        <w:jc w:val="center"/>
        <w:rPr>
          <w:rFonts w:ascii="Times New Roman" w:eastAsia="Times New Roman" w:hAnsi="Times New Roman" w:cs="Times New Roman"/>
          <w:sz w:val="32"/>
          <w:szCs w:val="32"/>
        </w:rPr>
      </w:pPr>
    </w:p>
    <w:p w14:paraId="00000014"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5"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6" w14:textId="77777777" w:rsidR="001E779A" w:rsidRDefault="005259FB">
      <w:pPr>
        <w:spacing w:after="0"/>
        <w:jc w:val="center"/>
        <w:rPr>
          <w:sz w:val="32"/>
          <w:szCs w:val="32"/>
        </w:rPr>
      </w:pPr>
      <w:r>
        <w:rPr>
          <w:rFonts w:ascii="Times New Roman" w:eastAsia="Times New Roman" w:hAnsi="Times New Roman" w:cs="Times New Roman"/>
          <w:sz w:val="32"/>
          <w:szCs w:val="32"/>
        </w:rPr>
        <w:t xml:space="preserve">Advisor:  </w:t>
      </w:r>
      <w:r>
        <w:rPr>
          <w:sz w:val="32"/>
          <w:szCs w:val="32"/>
        </w:rPr>
        <w:t>Dr. Amjad Nusayr</w:t>
      </w:r>
    </w:p>
    <w:p w14:paraId="00000017" w14:textId="77777777" w:rsidR="001E779A" w:rsidRDefault="005259FB">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Director of UG Computer Science &amp; Computer Information Systems</w:t>
      </w:r>
      <w:r>
        <w:rPr>
          <w:rFonts w:ascii="Times New Roman" w:eastAsia="Times New Roman" w:hAnsi="Times New Roman" w:cs="Times New Roman"/>
          <w:sz w:val="32"/>
          <w:szCs w:val="32"/>
        </w:rPr>
        <w:br/>
        <w:t>Associate Professor of Computer Science</w:t>
      </w:r>
    </w:p>
    <w:p w14:paraId="00000018" w14:textId="77777777" w:rsidR="001E779A" w:rsidRDefault="005259FB">
      <w:pPr>
        <w:spacing w:after="0"/>
        <w:jc w:val="center"/>
        <w:rPr>
          <w:rFonts w:ascii="Times New Roman" w:eastAsia="Times New Roman" w:hAnsi="Times New Roman" w:cs="Times New Roman"/>
        </w:rPr>
      </w:pPr>
      <w:r>
        <w:rPr>
          <w:rFonts w:ascii="Times New Roman" w:eastAsia="Times New Roman" w:hAnsi="Times New Roman" w:cs="Times New Roman"/>
          <w:sz w:val="32"/>
          <w:szCs w:val="32"/>
        </w:rPr>
        <w:t>University of Houston Victoria</w:t>
      </w:r>
      <w:r>
        <w:br w:type="page"/>
      </w:r>
    </w:p>
    <w:p w14:paraId="00000019" w14:textId="77777777" w:rsidR="001E779A" w:rsidRDefault="005259FB">
      <w:pPr>
        <w:keepNext/>
        <w:keepLines/>
        <w:pBdr>
          <w:top w:val="nil"/>
          <w:left w:val="nil"/>
          <w:bottom w:val="nil"/>
          <w:right w:val="nil"/>
          <w:between w:val="nil"/>
        </w:pBdr>
        <w:spacing w:before="240" w:after="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Table of Contents</w:t>
      </w:r>
    </w:p>
    <w:p w14:paraId="0000001A" w14:textId="77777777" w:rsidR="001E779A" w:rsidRDefault="001E779A">
      <w:pPr>
        <w:rPr>
          <w:rFonts w:ascii="Times New Roman" w:eastAsia="Times New Roman" w:hAnsi="Times New Roman" w:cs="Times New Roman"/>
        </w:rPr>
      </w:pPr>
    </w:p>
    <w:sdt>
      <w:sdtPr>
        <w:id w:val="1629899423"/>
        <w:docPartObj>
          <w:docPartGallery w:val="Table of Contents"/>
          <w:docPartUnique/>
        </w:docPartObj>
      </w:sdtPr>
      <w:sdtEndPr/>
      <w:sdtContent>
        <w:p w14:paraId="7F877FD0" w14:textId="12EB5335" w:rsidR="003D2BD0" w:rsidRDefault="005259FB">
          <w:pPr>
            <w:pStyle w:val="TOC1"/>
            <w:rPr>
              <w:ins w:id="0" w:author="SURYAWANSHI Kapil" w:date="2024-02-13T12:06:00Z"/>
              <w:rFonts w:asciiTheme="minorHAnsi" w:eastAsiaTheme="minorEastAsia" w:hAnsiTheme="minorHAnsi" w:cstheme="minorBidi"/>
              <w:noProof/>
            </w:rPr>
          </w:pPr>
          <w:r>
            <w:fldChar w:fldCharType="begin"/>
          </w:r>
          <w:r>
            <w:instrText xml:space="preserve"> TOC \h \u \z \t "Heading 1,1,Heading 2,2,Heading 3,3,"</w:instrText>
          </w:r>
          <w:r>
            <w:fldChar w:fldCharType="separate"/>
          </w:r>
          <w:ins w:id="1" w:author="SURYAWANSHI Kapil" w:date="2024-02-13T12:06:00Z">
            <w:r w:rsidR="003D2BD0" w:rsidRPr="005D1B84">
              <w:rPr>
                <w:rStyle w:val="Hyperlink"/>
                <w:noProof/>
              </w:rPr>
              <w:fldChar w:fldCharType="begin"/>
            </w:r>
            <w:r w:rsidR="003D2BD0" w:rsidRPr="005D1B84">
              <w:rPr>
                <w:rStyle w:val="Hyperlink"/>
                <w:noProof/>
              </w:rPr>
              <w:instrText xml:space="preserve"> </w:instrText>
            </w:r>
            <w:r w:rsidR="003D2BD0">
              <w:rPr>
                <w:noProof/>
              </w:rPr>
              <w:instrText>HYPERLINK \l "_Toc158718394"</w:instrText>
            </w:r>
            <w:r w:rsidR="003D2BD0" w:rsidRPr="005D1B84">
              <w:rPr>
                <w:rStyle w:val="Hyperlink"/>
                <w:noProof/>
              </w:rPr>
              <w:instrText xml:space="preserve"> </w:instrText>
            </w:r>
            <w:r w:rsidR="003D2BD0" w:rsidRPr="005D1B84">
              <w:rPr>
                <w:rStyle w:val="Hyperlink"/>
                <w:noProof/>
              </w:rPr>
            </w:r>
            <w:r w:rsidR="003D2BD0" w:rsidRPr="005D1B84">
              <w:rPr>
                <w:rStyle w:val="Hyperlink"/>
                <w:noProof/>
              </w:rPr>
              <w:fldChar w:fldCharType="separate"/>
            </w:r>
            <w:r w:rsidR="003D2BD0" w:rsidRPr="005D1B84">
              <w:rPr>
                <w:rStyle w:val="Hyperlink"/>
                <w:noProof/>
              </w:rPr>
              <w:t>Abstract</w:t>
            </w:r>
            <w:r w:rsidR="003D2BD0">
              <w:rPr>
                <w:noProof/>
                <w:webHidden/>
              </w:rPr>
              <w:tab/>
            </w:r>
            <w:r w:rsidR="003D2BD0">
              <w:rPr>
                <w:noProof/>
                <w:webHidden/>
              </w:rPr>
              <w:fldChar w:fldCharType="begin"/>
            </w:r>
            <w:r w:rsidR="003D2BD0">
              <w:rPr>
                <w:noProof/>
                <w:webHidden/>
              </w:rPr>
              <w:instrText xml:space="preserve"> PAGEREF _Toc158718394 \h </w:instrText>
            </w:r>
            <w:r w:rsidR="003D2BD0">
              <w:rPr>
                <w:noProof/>
                <w:webHidden/>
              </w:rPr>
            </w:r>
          </w:ins>
          <w:r w:rsidR="003D2BD0">
            <w:rPr>
              <w:noProof/>
              <w:webHidden/>
            </w:rPr>
            <w:fldChar w:fldCharType="separate"/>
          </w:r>
          <w:ins w:id="2" w:author="SURYAWANSHI Kapil" w:date="2024-02-13T12:06:00Z">
            <w:r w:rsidR="003D2BD0">
              <w:rPr>
                <w:noProof/>
                <w:webHidden/>
              </w:rPr>
              <w:t>3</w:t>
            </w:r>
            <w:r w:rsidR="003D2BD0">
              <w:rPr>
                <w:noProof/>
                <w:webHidden/>
              </w:rPr>
              <w:fldChar w:fldCharType="end"/>
            </w:r>
            <w:r w:rsidR="003D2BD0" w:rsidRPr="005D1B84">
              <w:rPr>
                <w:rStyle w:val="Hyperlink"/>
                <w:noProof/>
              </w:rPr>
              <w:fldChar w:fldCharType="end"/>
            </w:r>
          </w:ins>
        </w:p>
        <w:p w14:paraId="0C3F4BC5" w14:textId="2DD67AE6" w:rsidR="003D2BD0" w:rsidRDefault="003D2BD0">
          <w:pPr>
            <w:pStyle w:val="TOC1"/>
            <w:rPr>
              <w:ins w:id="3" w:author="SURYAWANSHI Kapil" w:date="2024-02-13T12:06:00Z"/>
              <w:rFonts w:asciiTheme="minorHAnsi" w:eastAsiaTheme="minorEastAsia" w:hAnsiTheme="minorHAnsi" w:cstheme="minorBidi"/>
              <w:noProof/>
            </w:rPr>
          </w:pPr>
          <w:ins w:id="4"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"_Toc158718395"</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Development Environmet</w:t>
            </w:r>
            <w:r>
              <w:rPr>
                <w:noProof/>
                <w:webHidden/>
              </w:rPr>
              <w:tab/>
            </w:r>
            <w:r>
              <w:rPr>
                <w:noProof/>
                <w:webHidden/>
              </w:rPr>
              <w:fldChar w:fldCharType="begin"/>
            </w:r>
            <w:r>
              <w:rPr>
                <w:noProof/>
                <w:webHidden/>
              </w:rPr>
              <w:instrText xml:space="preserve"> PAGEREF _Toc158718395 \h </w:instrText>
            </w:r>
            <w:r>
              <w:rPr>
                <w:noProof/>
                <w:webHidden/>
              </w:rPr>
            </w:r>
          </w:ins>
          <w:r>
            <w:rPr>
              <w:noProof/>
              <w:webHidden/>
            </w:rPr>
            <w:fldChar w:fldCharType="separate"/>
          </w:r>
          <w:ins w:id="5" w:author="SURYAWANSHI Kapil" w:date="2024-02-13T12:06:00Z">
            <w:r>
              <w:rPr>
                <w:noProof/>
                <w:webHidden/>
              </w:rPr>
              <w:t>3</w:t>
            </w:r>
            <w:r>
              <w:rPr>
                <w:noProof/>
                <w:webHidden/>
              </w:rPr>
              <w:fldChar w:fldCharType="end"/>
            </w:r>
            <w:r w:rsidRPr="005D1B84">
              <w:rPr>
                <w:rStyle w:val="Hyperlink"/>
                <w:noProof/>
              </w:rPr>
              <w:fldChar w:fldCharType="end"/>
            </w:r>
          </w:ins>
        </w:p>
        <w:p w14:paraId="734A8C1F" w14:textId="66274706" w:rsidR="003D2BD0" w:rsidRDefault="003D2BD0">
          <w:pPr>
            <w:pStyle w:val="TOC2"/>
            <w:rPr>
              <w:ins w:id="6" w:author="SURYAWANSHI Kapil" w:date="2024-02-13T12:06:00Z"/>
              <w:rFonts w:asciiTheme="minorHAnsi" w:eastAsiaTheme="minorEastAsia" w:hAnsiTheme="minorHAnsi" w:cstheme="minorBidi"/>
              <w:noProof/>
            </w:rPr>
          </w:pPr>
          <w:ins w:id="7"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"_Toc158718396"</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Visual Studio Code</w:t>
            </w:r>
            <w:r>
              <w:rPr>
                <w:noProof/>
                <w:webHidden/>
              </w:rPr>
              <w:tab/>
            </w:r>
            <w:r>
              <w:rPr>
                <w:noProof/>
                <w:webHidden/>
              </w:rPr>
              <w:fldChar w:fldCharType="begin"/>
            </w:r>
            <w:r>
              <w:rPr>
                <w:noProof/>
                <w:webHidden/>
              </w:rPr>
              <w:instrText xml:space="preserve"> PAGEREF _Toc158718396 \h </w:instrText>
            </w:r>
            <w:r>
              <w:rPr>
                <w:noProof/>
                <w:webHidden/>
              </w:rPr>
            </w:r>
          </w:ins>
          <w:r>
            <w:rPr>
              <w:noProof/>
              <w:webHidden/>
            </w:rPr>
            <w:fldChar w:fldCharType="separate"/>
          </w:r>
          <w:ins w:id="8" w:author="SURYAWANSHI Kapil" w:date="2024-02-13T12:06:00Z">
            <w:r>
              <w:rPr>
                <w:noProof/>
                <w:webHidden/>
              </w:rPr>
              <w:t>3</w:t>
            </w:r>
            <w:r>
              <w:rPr>
                <w:noProof/>
                <w:webHidden/>
              </w:rPr>
              <w:fldChar w:fldCharType="end"/>
            </w:r>
            <w:r w:rsidRPr="005D1B84">
              <w:rPr>
                <w:rStyle w:val="Hyperlink"/>
                <w:noProof/>
              </w:rPr>
              <w:fldChar w:fldCharType="end"/>
            </w:r>
          </w:ins>
        </w:p>
        <w:p w14:paraId="0DEE6D03" w14:textId="01F9BA15" w:rsidR="003D2BD0" w:rsidRDefault="003D2BD0">
          <w:pPr>
            <w:pStyle w:val="TOC2"/>
            <w:rPr>
              <w:ins w:id="9" w:author="SURYAWANSHI Kapil" w:date="2024-02-13T12:06:00Z"/>
              <w:rFonts w:asciiTheme="minorHAnsi" w:eastAsiaTheme="minorEastAsia" w:hAnsiTheme="minorHAnsi" w:cstheme="minorBidi"/>
              <w:noProof/>
            </w:rPr>
          </w:pPr>
          <w:ins w:id="10"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"_Toc158718397"</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GitHub</w:t>
            </w:r>
            <w:r>
              <w:rPr>
                <w:noProof/>
                <w:webHidden/>
              </w:rPr>
              <w:tab/>
            </w:r>
            <w:r>
              <w:rPr>
                <w:noProof/>
                <w:webHidden/>
              </w:rPr>
              <w:fldChar w:fldCharType="begin"/>
            </w:r>
            <w:r>
              <w:rPr>
                <w:noProof/>
                <w:webHidden/>
              </w:rPr>
              <w:instrText xml:space="preserve"> PAGEREF _Toc158718397 \h </w:instrText>
            </w:r>
            <w:r>
              <w:rPr>
                <w:noProof/>
                <w:webHidden/>
              </w:rPr>
            </w:r>
          </w:ins>
          <w:r>
            <w:rPr>
              <w:noProof/>
              <w:webHidden/>
            </w:rPr>
            <w:fldChar w:fldCharType="separate"/>
          </w:r>
          <w:ins w:id="11" w:author="SURYAWANSHI Kapil" w:date="2024-02-13T12:06:00Z">
            <w:r>
              <w:rPr>
                <w:noProof/>
                <w:webHidden/>
              </w:rPr>
              <w:t>8</w:t>
            </w:r>
            <w:r>
              <w:rPr>
                <w:noProof/>
                <w:webHidden/>
              </w:rPr>
              <w:fldChar w:fldCharType="end"/>
            </w:r>
            <w:r w:rsidRPr="005D1B84">
              <w:rPr>
                <w:rStyle w:val="Hyperlink"/>
                <w:noProof/>
              </w:rPr>
              <w:fldChar w:fldCharType="end"/>
            </w:r>
          </w:ins>
        </w:p>
        <w:p w14:paraId="0ED8C75D" w14:textId="1B16D294" w:rsidR="003D2BD0" w:rsidRDefault="003D2BD0">
          <w:pPr>
            <w:pStyle w:val="TOC2"/>
            <w:rPr>
              <w:ins w:id="12" w:author="SURYAWANSHI Kapil" w:date="2024-02-13T12:06:00Z"/>
              <w:rFonts w:asciiTheme="minorHAnsi" w:eastAsiaTheme="minorEastAsia" w:hAnsiTheme="minorHAnsi" w:cstheme="minorBidi"/>
              <w:noProof/>
            </w:rPr>
          </w:pPr>
          <w:ins w:id="13"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"_Toc158718398"</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Git</w:t>
            </w:r>
            <w:r>
              <w:rPr>
                <w:noProof/>
                <w:webHidden/>
              </w:rPr>
              <w:tab/>
            </w:r>
            <w:r>
              <w:rPr>
                <w:noProof/>
                <w:webHidden/>
              </w:rPr>
              <w:fldChar w:fldCharType="begin"/>
            </w:r>
            <w:r>
              <w:rPr>
                <w:noProof/>
                <w:webHidden/>
              </w:rPr>
              <w:instrText xml:space="preserve"> PAGEREF _Toc158718398 \h </w:instrText>
            </w:r>
            <w:r>
              <w:rPr>
                <w:noProof/>
                <w:webHidden/>
              </w:rPr>
            </w:r>
          </w:ins>
          <w:r>
            <w:rPr>
              <w:noProof/>
              <w:webHidden/>
            </w:rPr>
            <w:fldChar w:fldCharType="separate"/>
          </w:r>
          <w:ins w:id="14" w:author="SURYAWANSHI Kapil" w:date="2024-02-13T12:06:00Z">
            <w:r>
              <w:rPr>
                <w:noProof/>
                <w:webHidden/>
              </w:rPr>
              <w:t>14</w:t>
            </w:r>
            <w:r>
              <w:rPr>
                <w:noProof/>
                <w:webHidden/>
              </w:rPr>
              <w:fldChar w:fldCharType="end"/>
            </w:r>
            <w:r w:rsidRPr="005D1B84">
              <w:rPr>
                <w:rStyle w:val="Hyperlink"/>
                <w:noProof/>
              </w:rPr>
              <w:fldChar w:fldCharType="end"/>
            </w:r>
          </w:ins>
        </w:p>
        <w:p w14:paraId="2D64E1E6" w14:textId="4083C068" w:rsidR="003D2BD0" w:rsidRDefault="003D2BD0">
          <w:pPr>
            <w:pStyle w:val="TOC2"/>
            <w:rPr>
              <w:ins w:id="15" w:author="SURYAWANSHI Kapil" w:date="2024-02-13T12:06:00Z"/>
              <w:rFonts w:asciiTheme="minorHAnsi" w:eastAsiaTheme="minorEastAsia" w:hAnsiTheme="minorHAnsi" w:cstheme="minorBidi"/>
              <w:noProof/>
            </w:rPr>
          </w:pPr>
          <w:ins w:id="16"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"_Toc158718399"</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Node.js</w:t>
            </w:r>
            <w:r>
              <w:rPr>
                <w:noProof/>
                <w:webHidden/>
              </w:rPr>
              <w:tab/>
            </w:r>
            <w:r>
              <w:rPr>
                <w:noProof/>
                <w:webHidden/>
              </w:rPr>
              <w:fldChar w:fldCharType="begin"/>
            </w:r>
            <w:r>
              <w:rPr>
                <w:noProof/>
                <w:webHidden/>
              </w:rPr>
              <w:instrText xml:space="preserve"> PAGEREF _Toc158718399 \h </w:instrText>
            </w:r>
            <w:r>
              <w:rPr>
                <w:noProof/>
                <w:webHidden/>
              </w:rPr>
            </w:r>
          </w:ins>
          <w:r>
            <w:rPr>
              <w:noProof/>
              <w:webHidden/>
            </w:rPr>
            <w:fldChar w:fldCharType="separate"/>
          </w:r>
          <w:ins w:id="17" w:author="SURYAWANSHI Kapil" w:date="2024-02-13T12:06:00Z">
            <w:r>
              <w:rPr>
                <w:noProof/>
                <w:webHidden/>
              </w:rPr>
              <w:t>26</w:t>
            </w:r>
            <w:r>
              <w:rPr>
                <w:noProof/>
                <w:webHidden/>
              </w:rPr>
              <w:fldChar w:fldCharType="end"/>
            </w:r>
            <w:r w:rsidRPr="005D1B84">
              <w:rPr>
                <w:rStyle w:val="Hyperlink"/>
                <w:noProof/>
              </w:rPr>
              <w:fldChar w:fldCharType="end"/>
            </w:r>
          </w:ins>
        </w:p>
        <w:p w14:paraId="123B075B" w14:textId="7FCF071C" w:rsidR="003D2BD0" w:rsidRDefault="003D2BD0">
          <w:pPr>
            <w:pStyle w:val="TOC2"/>
            <w:rPr>
              <w:ins w:id="18" w:author="SURYAWANSHI Kapil" w:date="2024-02-13T12:06:00Z"/>
              <w:rFonts w:asciiTheme="minorHAnsi" w:eastAsiaTheme="minorEastAsia" w:hAnsiTheme="minorHAnsi" w:cstheme="minorBidi"/>
              <w:noProof/>
            </w:rPr>
          </w:pPr>
          <w:ins w:id="19"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"_Toc158718400"</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MySQL</w:t>
            </w:r>
            <w:r>
              <w:rPr>
                <w:noProof/>
                <w:webHidden/>
              </w:rPr>
              <w:tab/>
            </w:r>
            <w:r>
              <w:rPr>
                <w:noProof/>
                <w:webHidden/>
              </w:rPr>
              <w:fldChar w:fldCharType="begin"/>
            </w:r>
            <w:r>
              <w:rPr>
                <w:noProof/>
                <w:webHidden/>
              </w:rPr>
              <w:instrText xml:space="preserve"> PAGEREF _Toc158718400 \h </w:instrText>
            </w:r>
            <w:r>
              <w:rPr>
                <w:noProof/>
                <w:webHidden/>
              </w:rPr>
            </w:r>
          </w:ins>
          <w:r>
            <w:rPr>
              <w:noProof/>
              <w:webHidden/>
            </w:rPr>
            <w:fldChar w:fldCharType="separate"/>
          </w:r>
          <w:ins w:id="20" w:author="SURYAWANSHI Kapil" w:date="2024-02-13T12:06:00Z">
            <w:r>
              <w:rPr>
                <w:noProof/>
                <w:webHidden/>
              </w:rPr>
              <w:t>32</w:t>
            </w:r>
            <w:r>
              <w:rPr>
                <w:noProof/>
                <w:webHidden/>
              </w:rPr>
              <w:fldChar w:fldCharType="end"/>
            </w:r>
            <w:r w:rsidRPr="005D1B84">
              <w:rPr>
                <w:rStyle w:val="Hyperlink"/>
                <w:noProof/>
              </w:rPr>
              <w:fldChar w:fldCharType="end"/>
            </w:r>
          </w:ins>
        </w:p>
        <w:p w14:paraId="7D95D684" w14:textId="149B79DF" w:rsidR="003D2BD0" w:rsidRDefault="003D2BD0">
          <w:pPr>
            <w:pStyle w:val="TOC2"/>
            <w:rPr>
              <w:ins w:id="21" w:author="SURYAWANSHI Kapil" w:date="2024-02-13T12:06:00Z"/>
              <w:rFonts w:asciiTheme="minorHAnsi" w:eastAsiaTheme="minorEastAsia" w:hAnsiTheme="minorHAnsi" w:cstheme="minorBidi"/>
              <w:noProof/>
            </w:rPr>
          </w:pPr>
          <w:ins w:id="22"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"_Toc158718401"</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Configuring Git to communicate with GitHub</w:t>
            </w:r>
            <w:r>
              <w:rPr>
                <w:noProof/>
                <w:webHidden/>
              </w:rPr>
              <w:tab/>
            </w:r>
            <w:r>
              <w:rPr>
                <w:noProof/>
                <w:webHidden/>
              </w:rPr>
              <w:fldChar w:fldCharType="begin"/>
            </w:r>
            <w:r>
              <w:rPr>
                <w:noProof/>
                <w:webHidden/>
              </w:rPr>
              <w:instrText xml:space="preserve"> PAGEREF _Toc158718401 \h </w:instrText>
            </w:r>
            <w:r>
              <w:rPr>
                <w:noProof/>
                <w:webHidden/>
              </w:rPr>
            </w:r>
          </w:ins>
          <w:r>
            <w:rPr>
              <w:noProof/>
              <w:webHidden/>
            </w:rPr>
            <w:fldChar w:fldCharType="separate"/>
          </w:r>
          <w:ins w:id="23" w:author="SURYAWANSHI Kapil" w:date="2024-02-13T12:06:00Z">
            <w:r>
              <w:rPr>
                <w:noProof/>
                <w:webHidden/>
              </w:rPr>
              <w:t>45</w:t>
            </w:r>
            <w:r>
              <w:rPr>
                <w:noProof/>
                <w:webHidden/>
              </w:rPr>
              <w:fldChar w:fldCharType="end"/>
            </w:r>
            <w:r w:rsidRPr="005D1B84">
              <w:rPr>
                <w:rStyle w:val="Hyperlink"/>
                <w:noProof/>
              </w:rPr>
              <w:fldChar w:fldCharType="end"/>
            </w:r>
          </w:ins>
        </w:p>
        <w:p w14:paraId="78538973" w14:textId="118745D2" w:rsidR="003D2BD0" w:rsidRDefault="003D2BD0">
          <w:pPr>
            <w:pStyle w:val="TOC2"/>
            <w:rPr>
              <w:ins w:id="24" w:author="SURYAWANSHI Kapil" w:date="2024-02-13T12:06:00Z"/>
              <w:rFonts w:asciiTheme="minorHAnsi" w:eastAsiaTheme="minorEastAsia" w:hAnsiTheme="minorHAnsi" w:cstheme="minorBidi"/>
              <w:noProof/>
            </w:rPr>
          </w:pPr>
          <w:ins w:id="25"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"_Toc158718402"</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Create Front End app</w:t>
            </w:r>
            <w:r>
              <w:rPr>
                <w:noProof/>
                <w:webHidden/>
              </w:rPr>
              <w:tab/>
            </w:r>
            <w:r>
              <w:rPr>
                <w:noProof/>
                <w:webHidden/>
              </w:rPr>
              <w:fldChar w:fldCharType="begin"/>
            </w:r>
            <w:r>
              <w:rPr>
                <w:noProof/>
                <w:webHidden/>
              </w:rPr>
              <w:instrText xml:space="preserve"> PAGEREF _Toc158718402 \h </w:instrText>
            </w:r>
            <w:r>
              <w:rPr>
                <w:noProof/>
                <w:webHidden/>
              </w:rPr>
            </w:r>
          </w:ins>
          <w:r>
            <w:rPr>
              <w:noProof/>
              <w:webHidden/>
            </w:rPr>
            <w:fldChar w:fldCharType="separate"/>
          </w:r>
          <w:ins w:id="26" w:author="SURYAWANSHI Kapil" w:date="2024-02-13T12:06:00Z">
            <w:r>
              <w:rPr>
                <w:noProof/>
                <w:webHidden/>
              </w:rPr>
              <w:t>54</w:t>
            </w:r>
            <w:r>
              <w:rPr>
                <w:noProof/>
                <w:webHidden/>
              </w:rPr>
              <w:fldChar w:fldCharType="end"/>
            </w:r>
            <w:r w:rsidRPr="005D1B84">
              <w:rPr>
                <w:rStyle w:val="Hyperlink"/>
                <w:noProof/>
              </w:rPr>
              <w:fldChar w:fldCharType="end"/>
            </w:r>
          </w:ins>
        </w:p>
        <w:p w14:paraId="37CCF897" w14:textId="3F7918F6" w:rsidR="003D2BD0" w:rsidRDefault="003D2BD0">
          <w:pPr>
            <w:pStyle w:val="TOC2"/>
            <w:rPr>
              <w:ins w:id="27" w:author="SURYAWANSHI Kapil" w:date="2024-02-13T12:06:00Z"/>
              <w:rFonts w:asciiTheme="minorHAnsi" w:eastAsiaTheme="minorEastAsia" w:hAnsiTheme="minorHAnsi" w:cstheme="minorBidi"/>
              <w:noProof/>
            </w:rPr>
          </w:pPr>
          <w:ins w:id="28"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"_Toc158718403"</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Create Back End App</w:t>
            </w:r>
            <w:r>
              <w:rPr>
                <w:noProof/>
                <w:webHidden/>
              </w:rPr>
              <w:tab/>
            </w:r>
            <w:r>
              <w:rPr>
                <w:noProof/>
                <w:webHidden/>
              </w:rPr>
              <w:fldChar w:fldCharType="begin"/>
            </w:r>
            <w:r>
              <w:rPr>
                <w:noProof/>
                <w:webHidden/>
              </w:rPr>
              <w:instrText xml:space="preserve"> PAGEREF _Toc158718403 \h </w:instrText>
            </w:r>
            <w:r>
              <w:rPr>
                <w:noProof/>
                <w:webHidden/>
              </w:rPr>
            </w:r>
          </w:ins>
          <w:r>
            <w:rPr>
              <w:noProof/>
              <w:webHidden/>
            </w:rPr>
            <w:fldChar w:fldCharType="separate"/>
          </w:r>
          <w:ins w:id="29" w:author="SURYAWANSHI Kapil" w:date="2024-02-13T12:06:00Z">
            <w:r>
              <w:rPr>
                <w:noProof/>
                <w:webHidden/>
              </w:rPr>
              <w:t>56</w:t>
            </w:r>
            <w:r>
              <w:rPr>
                <w:noProof/>
                <w:webHidden/>
              </w:rPr>
              <w:fldChar w:fldCharType="end"/>
            </w:r>
            <w:r w:rsidRPr="005D1B84">
              <w:rPr>
                <w:rStyle w:val="Hyperlink"/>
                <w:noProof/>
              </w:rPr>
              <w:fldChar w:fldCharType="end"/>
            </w:r>
          </w:ins>
        </w:p>
        <w:p w14:paraId="4D697D6A" w14:textId="18B80F4F" w:rsidR="003D2BD0" w:rsidRDefault="003D2BD0">
          <w:pPr>
            <w:pStyle w:val="TOC1"/>
            <w:rPr>
              <w:ins w:id="30" w:author="SURYAWANSHI Kapil" w:date="2024-02-13T12:06:00Z"/>
              <w:rFonts w:asciiTheme="minorHAnsi" w:eastAsiaTheme="minorEastAsia" w:hAnsiTheme="minorHAnsi" w:cstheme="minorBidi"/>
              <w:noProof/>
            </w:rPr>
          </w:pPr>
          <w:ins w:id="31"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"_Toc158718404"</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Production Environment</w:t>
            </w:r>
            <w:r>
              <w:rPr>
                <w:noProof/>
                <w:webHidden/>
              </w:rPr>
              <w:tab/>
            </w:r>
            <w:r>
              <w:rPr>
                <w:noProof/>
                <w:webHidden/>
              </w:rPr>
              <w:fldChar w:fldCharType="begin"/>
            </w:r>
            <w:r>
              <w:rPr>
                <w:noProof/>
                <w:webHidden/>
              </w:rPr>
              <w:instrText xml:space="preserve"> PAGEREF _Toc158718404 \h </w:instrText>
            </w:r>
            <w:r>
              <w:rPr>
                <w:noProof/>
                <w:webHidden/>
              </w:rPr>
            </w:r>
          </w:ins>
          <w:r>
            <w:rPr>
              <w:noProof/>
              <w:webHidden/>
            </w:rPr>
            <w:fldChar w:fldCharType="separate"/>
          </w:r>
          <w:ins w:id="32" w:author="SURYAWANSHI Kapil" w:date="2024-02-13T12:06:00Z">
            <w:r>
              <w:rPr>
                <w:noProof/>
                <w:webHidden/>
              </w:rPr>
              <w:t>58</w:t>
            </w:r>
            <w:r>
              <w:rPr>
                <w:noProof/>
                <w:webHidden/>
              </w:rPr>
              <w:fldChar w:fldCharType="end"/>
            </w:r>
            <w:r w:rsidRPr="005D1B84">
              <w:rPr>
                <w:rStyle w:val="Hyperlink"/>
                <w:noProof/>
              </w:rPr>
              <w:fldChar w:fldCharType="end"/>
            </w:r>
          </w:ins>
        </w:p>
        <w:p w14:paraId="62FD2D10" w14:textId="7AE32069" w:rsidR="003D2BD0" w:rsidRDefault="003D2BD0">
          <w:pPr>
            <w:pStyle w:val="TOC1"/>
            <w:rPr>
              <w:ins w:id="33" w:author="SURYAWANSHI Kapil" w:date="2024-02-13T12:06:00Z"/>
              <w:rFonts w:asciiTheme="minorHAnsi" w:eastAsiaTheme="minorEastAsia" w:hAnsiTheme="minorHAnsi" w:cstheme="minorBidi"/>
              <w:noProof/>
            </w:rPr>
          </w:pPr>
          <w:ins w:id="34" w:author="SURYAWANSHI Kapil" w:date="2024-02-13T12:06:00Z">
            <w:r w:rsidRPr="005D1B84">
              <w:rPr>
                <w:rStyle w:val="Hyperlink"/>
                <w:noProof/>
              </w:rPr>
              <w:fldChar w:fldCharType="begin"/>
            </w:r>
            <w:r w:rsidRPr="005D1B84">
              <w:rPr>
                <w:rStyle w:val="Hyperlink"/>
                <w:noProof/>
              </w:rPr>
              <w:instrText xml:space="preserve"> </w:instrText>
            </w:r>
            <w:r>
              <w:rPr>
                <w:noProof/>
              </w:rPr>
              <w:instrText>HYPERLINK \l "_Toc158718405"</w:instrText>
            </w:r>
            <w:r w:rsidRPr="005D1B84">
              <w:rPr>
                <w:rStyle w:val="Hyperlink"/>
                <w:noProof/>
              </w:rPr>
              <w:instrText xml:space="preserve"> </w:instrText>
            </w:r>
            <w:r w:rsidRPr="005D1B84">
              <w:rPr>
                <w:rStyle w:val="Hyperlink"/>
                <w:noProof/>
              </w:rPr>
            </w:r>
            <w:r w:rsidRPr="005D1B84">
              <w:rPr>
                <w:rStyle w:val="Hyperlink"/>
                <w:noProof/>
              </w:rPr>
              <w:fldChar w:fldCharType="separate"/>
            </w:r>
            <w:r w:rsidRPr="005D1B84">
              <w:rPr>
                <w:rStyle w:val="Hyperlink"/>
                <w:noProof/>
              </w:rPr>
              <w:t>Archived</w:t>
            </w:r>
            <w:r>
              <w:rPr>
                <w:noProof/>
                <w:webHidden/>
              </w:rPr>
              <w:tab/>
            </w:r>
            <w:r>
              <w:rPr>
                <w:noProof/>
                <w:webHidden/>
              </w:rPr>
              <w:fldChar w:fldCharType="begin"/>
            </w:r>
            <w:r>
              <w:rPr>
                <w:noProof/>
                <w:webHidden/>
              </w:rPr>
              <w:instrText xml:space="preserve"> PAGEREF _Toc158718405 \h </w:instrText>
            </w:r>
            <w:r>
              <w:rPr>
                <w:noProof/>
                <w:webHidden/>
              </w:rPr>
            </w:r>
          </w:ins>
          <w:r>
            <w:rPr>
              <w:noProof/>
              <w:webHidden/>
            </w:rPr>
            <w:fldChar w:fldCharType="separate"/>
          </w:r>
          <w:ins w:id="35" w:author="SURYAWANSHI Kapil" w:date="2024-02-13T12:06:00Z">
            <w:r>
              <w:rPr>
                <w:noProof/>
                <w:webHidden/>
              </w:rPr>
              <w:t>58</w:t>
            </w:r>
            <w:r>
              <w:rPr>
                <w:noProof/>
                <w:webHidden/>
              </w:rPr>
              <w:fldChar w:fldCharType="end"/>
            </w:r>
            <w:r w:rsidRPr="005D1B84">
              <w:rPr>
                <w:rStyle w:val="Hyperlink"/>
                <w:noProof/>
              </w:rPr>
              <w:fldChar w:fldCharType="end"/>
            </w:r>
          </w:ins>
        </w:p>
        <w:p w14:paraId="10E64BE7" w14:textId="73B19AAB" w:rsidR="00EA4A42" w:rsidDel="003D2BD0" w:rsidRDefault="00EA4A42">
          <w:pPr>
            <w:pStyle w:val="TOC1"/>
            <w:rPr>
              <w:del w:id="36" w:author="SURYAWANSHI Kapil" w:date="2024-02-13T12:06:00Z"/>
              <w:rFonts w:asciiTheme="minorHAnsi" w:eastAsiaTheme="minorEastAsia" w:hAnsiTheme="minorHAnsi" w:cstheme="minorBidi"/>
              <w:noProof/>
            </w:rPr>
          </w:pPr>
          <w:del w:id="37" w:author="SURYAWANSHI Kapil" w:date="2024-02-13T12:06:00Z">
            <w:r w:rsidRPr="003D2BD0" w:rsidDel="003D2BD0">
              <w:rPr>
                <w:noProof/>
                <w:rPrChange w:id="38" w:author="SURYAWANSHI Kapil" w:date="2024-02-13T12:06:00Z">
                  <w:rPr>
                    <w:rStyle w:val="Hyperlink"/>
                    <w:noProof/>
                  </w:rPr>
                </w:rPrChange>
              </w:rPr>
              <w:delText>Abstract</w:delText>
            </w:r>
            <w:r w:rsidDel="003D2BD0">
              <w:rPr>
                <w:noProof/>
                <w:webHidden/>
              </w:rPr>
              <w:tab/>
              <w:delText>3</w:delText>
            </w:r>
          </w:del>
        </w:p>
        <w:p w14:paraId="6DFA8766" w14:textId="0FB0ECD5" w:rsidR="00EA4A42" w:rsidDel="003D2BD0" w:rsidRDefault="00EA4A42">
          <w:pPr>
            <w:pStyle w:val="TOC1"/>
            <w:rPr>
              <w:del w:id="39" w:author="SURYAWANSHI Kapil" w:date="2024-02-13T12:06:00Z"/>
              <w:rFonts w:asciiTheme="minorHAnsi" w:eastAsiaTheme="minorEastAsia" w:hAnsiTheme="minorHAnsi" w:cstheme="minorBidi"/>
              <w:noProof/>
            </w:rPr>
          </w:pPr>
          <w:del w:id="40" w:author="SURYAWANSHI Kapil" w:date="2024-02-13T12:06:00Z">
            <w:r w:rsidRPr="003D2BD0" w:rsidDel="003D2BD0">
              <w:rPr>
                <w:noProof/>
                <w:rPrChange w:id="41" w:author="SURYAWANSHI Kapil" w:date="2024-02-13T12:06:00Z">
                  <w:rPr>
                    <w:rStyle w:val="Hyperlink"/>
                    <w:noProof/>
                  </w:rPr>
                </w:rPrChange>
              </w:rPr>
              <w:delText>Development Environmet</w:delText>
            </w:r>
            <w:r w:rsidDel="003D2BD0">
              <w:rPr>
                <w:noProof/>
                <w:webHidden/>
              </w:rPr>
              <w:tab/>
              <w:delText>3</w:delText>
            </w:r>
          </w:del>
        </w:p>
        <w:p w14:paraId="3F2953E2" w14:textId="395D6BC3" w:rsidR="00EA4A42" w:rsidDel="003D2BD0" w:rsidRDefault="00EA4A42">
          <w:pPr>
            <w:pStyle w:val="TOC2"/>
            <w:rPr>
              <w:del w:id="42" w:author="SURYAWANSHI Kapil" w:date="2024-02-13T12:06:00Z"/>
              <w:rFonts w:asciiTheme="minorHAnsi" w:eastAsiaTheme="minorEastAsia" w:hAnsiTheme="minorHAnsi" w:cstheme="minorBidi"/>
              <w:noProof/>
            </w:rPr>
          </w:pPr>
          <w:del w:id="43" w:author="SURYAWANSHI Kapil" w:date="2024-02-13T12:06:00Z">
            <w:r w:rsidRPr="003D2BD0" w:rsidDel="003D2BD0">
              <w:rPr>
                <w:noProof/>
                <w:rPrChange w:id="44" w:author="SURYAWANSHI Kapil" w:date="2024-02-13T12:06:00Z">
                  <w:rPr>
                    <w:rStyle w:val="Hyperlink"/>
                    <w:noProof/>
                  </w:rPr>
                </w:rPrChange>
              </w:rPr>
              <w:delText>Git</w:delText>
            </w:r>
            <w:r w:rsidDel="003D2BD0">
              <w:rPr>
                <w:noProof/>
                <w:webHidden/>
              </w:rPr>
              <w:tab/>
              <w:delText>3</w:delText>
            </w:r>
          </w:del>
        </w:p>
        <w:p w14:paraId="2F83DA72" w14:textId="7278AADE" w:rsidR="00EA4A42" w:rsidDel="003D2BD0" w:rsidRDefault="00EA4A42">
          <w:pPr>
            <w:pStyle w:val="TOC3"/>
            <w:tabs>
              <w:tab w:val="right" w:pos="9350"/>
            </w:tabs>
            <w:rPr>
              <w:del w:id="45" w:author="SURYAWANSHI Kapil" w:date="2024-02-13T12:06:00Z"/>
              <w:rFonts w:asciiTheme="minorHAnsi" w:eastAsiaTheme="minorEastAsia" w:hAnsiTheme="minorHAnsi" w:cstheme="minorBidi"/>
              <w:noProof/>
            </w:rPr>
          </w:pPr>
          <w:del w:id="46" w:author="SURYAWANSHI Kapil" w:date="2024-02-13T12:06:00Z">
            <w:r w:rsidRPr="003D2BD0" w:rsidDel="003D2BD0">
              <w:rPr>
                <w:noProof/>
                <w:rPrChange w:id="47" w:author="SURYAWANSHI Kapil" w:date="2024-02-13T12:06:00Z">
                  <w:rPr>
                    <w:rStyle w:val="Hyperlink"/>
                    <w:noProof/>
                  </w:rPr>
                </w:rPrChange>
              </w:rPr>
              <w:delText>Configuration</w:delText>
            </w:r>
            <w:r w:rsidDel="003D2BD0">
              <w:rPr>
                <w:noProof/>
                <w:webHidden/>
              </w:rPr>
              <w:tab/>
              <w:delText>14</w:delText>
            </w:r>
          </w:del>
        </w:p>
        <w:p w14:paraId="70601CFB" w14:textId="1B047247" w:rsidR="00EA4A42" w:rsidDel="003D2BD0" w:rsidRDefault="00EA4A42">
          <w:pPr>
            <w:pStyle w:val="TOC2"/>
            <w:rPr>
              <w:del w:id="48" w:author="SURYAWANSHI Kapil" w:date="2024-02-13T12:06:00Z"/>
              <w:rFonts w:asciiTheme="minorHAnsi" w:eastAsiaTheme="minorEastAsia" w:hAnsiTheme="minorHAnsi" w:cstheme="minorBidi"/>
              <w:noProof/>
            </w:rPr>
          </w:pPr>
          <w:del w:id="49" w:author="SURYAWANSHI Kapil" w:date="2024-02-13T12:06:00Z">
            <w:r w:rsidRPr="003D2BD0" w:rsidDel="003D2BD0">
              <w:rPr>
                <w:noProof/>
                <w:rPrChange w:id="50" w:author="SURYAWANSHI Kapil" w:date="2024-02-13T12:06:00Z">
                  <w:rPr>
                    <w:rStyle w:val="Hyperlink"/>
                    <w:noProof/>
                  </w:rPr>
                </w:rPrChange>
              </w:rPr>
              <w:delText>GitHub</w:delText>
            </w:r>
            <w:r w:rsidDel="003D2BD0">
              <w:rPr>
                <w:noProof/>
                <w:webHidden/>
              </w:rPr>
              <w:tab/>
              <w:delText>14</w:delText>
            </w:r>
          </w:del>
        </w:p>
        <w:p w14:paraId="3244B3A8" w14:textId="46E111A9" w:rsidR="00EA4A42" w:rsidDel="003D2BD0" w:rsidRDefault="00EA4A42">
          <w:pPr>
            <w:pStyle w:val="TOC2"/>
            <w:rPr>
              <w:del w:id="51" w:author="SURYAWANSHI Kapil" w:date="2024-02-13T12:06:00Z"/>
              <w:rFonts w:asciiTheme="minorHAnsi" w:eastAsiaTheme="minorEastAsia" w:hAnsiTheme="minorHAnsi" w:cstheme="minorBidi"/>
              <w:noProof/>
            </w:rPr>
          </w:pPr>
          <w:del w:id="52" w:author="SURYAWANSHI Kapil" w:date="2024-02-13T12:06:00Z">
            <w:r w:rsidRPr="003D2BD0" w:rsidDel="003D2BD0">
              <w:rPr>
                <w:noProof/>
                <w:rPrChange w:id="53" w:author="SURYAWANSHI Kapil" w:date="2024-02-13T12:06:00Z">
                  <w:rPr>
                    <w:rStyle w:val="Hyperlink"/>
                    <w:noProof/>
                  </w:rPr>
                </w:rPrChange>
              </w:rPr>
              <w:delText>Node.js</w:delText>
            </w:r>
            <w:r w:rsidDel="003D2BD0">
              <w:rPr>
                <w:noProof/>
                <w:webHidden/>
              </w:rPr>
              <w:tab/>
              <w:delText>15</w:delText>
            </w:r>
          </w:del>
        </w:p>
        <w:p w14:paraId="10AD1238" w14:textId="217DF1BE" w:rsidR="00EA4A42" w:rsidDel="003D2BD0" w:rsidRDefault="00EA4A42">
          <w:pPr>
            <w:pStyle w:val="TOC2"/>
            <w:rPr>
              <w:del w:id="54" w:author="SURYAWANSHI Kapil" w:date="2024-02-13T12:06:00Z"/>
              <w:rFonts w:asciiTheme="minorHAnsi" w:eastAsiaTheme="minorEastAsia" w:hAnsiTheme="minorHAnsi" w:cstheme="minorBidi"/>
              <w:noProof/>
            </w:rPr>
          </w:pPr>
          <w:del w:id="55" w:author="SURYAWANSHI Kapil" w:date="2024-02-13T12:06:00Z">
            <w:r w:rsidRPr="003D2BD0" w:rsidDel="003D2BD0">
              <w:rPr>
                <w:noProof/>
                <w:rPrChange w:id="56" w:author="SURYAWANSHI Kapil" w:date="2024-02-13T12:06:00Z">
                  <w:rPr>
                    <w:rStyle w:val="Hyperlink"/>
                    <w:noProof/>
                  </w:rPr>
                </w:rPrChange>
              </w:rPr>
              <w:delText>Visual Studio Code</w:delText>
            </w:r>
            <w:r w:rsidDel="003D2BD0">
              <w:rPr>
                <w:noProof/>
                <w:webHidden/>
              </w:rPr>
              <w:tab/>
              <w:delText>21</w:delText>
            </w:r>
          </w:del>
        </w:p>
        <w:p w14:paraId="5AA0AE2E" w14:textId="3E1AC87C" w:rsidR="00EA4A42" w:rsidDel="003D2BD0" w:rsidRDefault="00EA4A42">
          <w:pPr>
            <w:pStyle w:val="TOC1"/>
            <w:rPr>
              <w:del w:id="57" w:author="SURYAWANSHI Kapil" w:date="2024-02-13T12:06:00Z"/>
              <w:rFonts w:asciiTheme="minorHAnsi" w:eastAsiaTheme="minorEastAsia" w:hAnsiTheme="minorHAnsi" w:cstheme="minorBidi"/>
              <w:noProof/>
            </w:rPr>
          </w:pPr>
          <w:del w:id="58" w:author="SURYAWANSHI Kapil" w:date="2024-02-13T12:06:00Z">
            <w:r w:rsidRPr="003D2BD0" w:rsidDel="003D2BD0">
              <w:rPr>
                <w:noProof/>
                <w:rPrChange w:id="59" w:author="SURYAWANSHI Kapil" w:date="2024-02-13T12:06:00Z">
                  <w:rPr>
                    <w:rStyle w:val="Hyperlink"/>
                    <w:noProof/>
                  </w:rPr>
                </w:rPrChange>
              </w:rPr>
              <w:delText>Production Environment</w:delText>
            </w:r>
            <w:r w:rsidDel="003D2BD0">
              <w:rPr>
                <w:noProof/>
                <w:webHidden/>
              </w:rPr>
              <w:tab/>
              <w:delText>26</w:delText>
            </w:r>
          </w:del>
        </w:p>
        <w:p w14:paraId="0000002D" w14:textId="19F2C117" w:rsidR="001E779A" w:rsidRDefault="005259FB">
          <w:pPr>
            <w:rPr>
              <w:rFonts w:ascii="Times New Roman" w:eastAsia="Times New Roman" w:hAnsi="Times New Roman" w:cs="Times New Roman"/>
              <w:b/>
            </w:rPr>
          </w:pPr>
          <w:r>
            <w:fldChar w:fldCharType="end"/>
          </w:r>
        </w:p>
      </w:sdtContent>
    </w:sdt>
    <w:p w14:paraId="0000002E" w14:textId="51280E79" w:rsidR="001E779A" w:rsidRDefault="005259FB" w:rsidP="003716E8">
      <w:pPr>
        <w:pStyle w:val="Heading1"/>
      </w:pPr>
      <w:r>
        <w:br w:type="page"/>
      </w:r>
      <w:bookmarkStart w:id="60" w:name="_Toc158718394"/>
      <w:r w:rsidR="003716E8">
        <w:lastRenderedPageBreak/>
        <w:t>Abstract</w:t>
      </w:r>
      <w:bookmarkEnd w:id="60"/>
    </w:p>
    <w:p w14:paraId="08C02A27" w14:textId="2BED9B19" w:rsidR="000860E2" w:rsidRPr="000860E2" w:rsidRDefault="000860E2" w:rsidP="000860E2">
      <w:r>
        <w:t>The document is intended to describe the setup of the software tools required for preparing the development environment. It also describes the deployment protocol to be followed to deploy the developed software.</w:t>
      </w:r>
    </w:p>
    <w:p w14:paraId="5A116FDA" w14:textId="5BF4711E" w:rsidR="000860E2" w:rsidRDefault="000860E2">
      <w:pPr>
        <w:pStyle w:val="Heading1"/>
      </w:pPr>
      <w:bookmarkStart w:id="61" w:name="_Toc158718395"/>
      <w:r>
        <w:t>Development Environmet</w:t>
      </w:r>
      <w:bookmarkEnd w:id="61"/>
    </w:p>
    <w:p w14:paraId="6AC06005" w14:textId="77777777" w:rsidR="00900A4B" w:rsidRDefault="00900A4B" w:rsidP="00900A4B">
      <w:pPr>
        <w:pStyle w:val="Heading2"/>
      </w:pPr>
      <w:bookmarkStart w:id="62" w:name="_Toc158718396"/>
      <w:r>
        <w:t>Visual Studio Code</w:t>
      </w:r>
      <w:bookmarkEnd w:id="62"/>
    </w:p>
    <w:p w14:paraId="7130802C" w14:textId="77777777" w:rsidR="00900A4B" w:rsidRDefault="00900A4B" w:rsidP="00900A4B">
      <w:pPr>
        <w:spacing w:after="100" w:afterAutospacing="1"/>
      </w:pPr>
      <w:r>
        <w:t xml:space="preserve">Navigate to </w:t>
      </w:r>
      <w:hyperlink r:id="rId8" w:history="1">
        <w:r w:rsidRPr="00CC14D8">
          <w:rPr>
            <w:rStyle w:val="Hyperlink"/>
          </w:rPr>
          <w:t>https://code.visualstudio.com/download</w:t>
        </w:r>
      </w:hyperlink>
    </w:p>
    <w:p w14:paraId="6CB20873" w14:textId="77777777" w:rsidR="00900A4B" w:rsidRDefault="00900A4B" w:rsidP="00900A4B">
      <w:pPr>
        <w:pStyle w:val="ListParagraph"/>
        <w:spacing w:after="100" w:afterAutospacing="1"/>
        <w:ind w:left="0"/>
      </w:pPr>
      <w:r>
        <w:rPr>
          <w:noProof/>
        </w:rPr>
        <w:drawing>
          <wp:inline distT="0" distB="0" distL="0" distR="0" wp14:anchorId="25CFF5C7" wp14:editId="36149ADA">
            <wp:extent cx="3657600" cy="2640757"/>
            <wp:effectExtent l="0" t="0" r="0" b="7620"/>
            <wp:docPr id="1" name="Picture 1" descr="C:\Users\kyp\AppData\Local\Temp\SNAGHTML1f3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1f34e5f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640757"/>
                    </a:xfrm>
                    <a:prstGeom prst="rect">
                      <a:avLst/>
                    </a:prstGeom>
                    <a:noFill/>
                    <a:ln>
                      <a:noFill/>
                    </a:ln>
                  </pic:spPr>
                </pic:pic>
              </a:graphicData>
            </a:graphic>
          </wp:inline>
        </w:drawing>
      </w:r>
    </w:p>
    <w:p w14:paraId="04FB1659" w14:textId="77777777" w:rsidR="00900A4B" w:rsidRDefault="00900A4B" w:rsidP="00900A4B">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2F94FD78" w14:textId="77777777" w:rsidR="00900A4B" w:rsidRDefault="00900A4B" w:rsidP="00900A4B">
      <w:pPr>
        <w:spacing w:after="100" w:afterAutospacing="1"/>
      </w:pPr>
      <w:r>
        <w:rPr>
          <w:noProof/>
        </w:rPr>
        <w:lastRenderedPageBreak/>
        <w:drawing>
          <wp:inline distT="0" distB="0" distL="0" distR="0" wp14:anchorId="4F856294" wp14:editId="4B23A93F">
            <wp:extent cx="3657600" cy="2858059"/>
            <wp:effectExtent l="0" t="0" r="0" b="0"/>
            <wp:docPr id="2" name="Picture 2" descr="C:\Users\kyp\AppData\Local\Temp\SNAGHTML1f3ac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1f3ac6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858059"/>
                    </a:xfrm>
                    <a:prstGeom prst="rect">
                      <a:avLst/>
                    </a:prstGeom>
                    <a:noFill/>
                    <a:ln>
                      <a:noFill/>
                    </a:ln>
                  </pic:spPr>
                </pic:pic>
              </a:graphicData>
            </a:graphic>
          </wp:inline>
        </w:drawing>
      </w:r>
      <w:r>
        <w:rPr>
          <w:noProof/>
        </w:rPr>
        <w:drawing>
          <wp:inline distT="0" distB="0" distL="0" distR="0" wp14:anchorId="3220BBCA" wp14:editId="2CD10F6C">
            <wp:extent cx="3657600" cy="285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6B49704F" wp14:editId="7B666AE0">
            <wp:extent cx="3657600" cy="285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231F0E09" wp14:editId="796A3014">
            <wp:extent cx="3657600" cy="285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79C37409" wp14:editId="5A477860">
            <wp:extent cx="3657600" cy="285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02E1E581" wp14:editId="2F2E252F">
            <wp:extent cx="3657600" cy="285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18555312" wp14:editId="1C609F99">
            <wp:extent cx="3657600" cy="285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p>
    <w:p w14:paraId="01CCB3B9" w14:textId="77777777" w:rsidR="00900A4B" w:rsidRDefault="00900A4B" w:rsidP="00900A4B">
      <w:pPr>
        <w:pStyle w:val="ListParagraph"/>
        <w:spacing w:after="100" w:afterAutospacing="1"/>
        <w:ind w:left="1152"/>
      </w:pPr>
    </w:p>
    <w:p w14:paraId="25176C7E" w14:textId="77777777" w:rsidR="00900A4B" w:rsidRPr="003716E8" w:rsidRDefault="00900A4B" w:rsidP="00900A4B">
      <w:pPr>
        <w:pStyle w:val="ListParagraph"/>
        <w:spacing w:after="100" w:afterAutospacing="1"/>
        <w:ind w:left="864"/>
      </w:pPr>
    </w:p>
    <w:p w14:paraId="0EA9DEAB" w14:textId="77777777" w:rsidR="00900A4B" w:rsidRDefault="00900A4B" w:rsidP="00900A4B">
      <w:pPr>
        <w:rPr>
          <w:rFonts w:asciiTheme="majorHAnsi" w:eastAsiaTheme="majorEastAsia" w:hAnsiTheme="majorHAnsi" w:cstheme="majorBidi"/>
          <w:color w:val="2F5496" w:themeColor="accent1" w:themeShade="BF"/>
          <w:sz w:val="32"/>
          <w:szCs w:val="32"/>
        </w:rPr>
      </w:pPr>
      <w:r>
        <w:br w:type="page"/>
      </w:r>
    </w:p>
    <w:p w14:paraId="7E6CC613" w14:textId="5E85A6B1" w:rsidR="003716E8" w:rsidRDefault="003716E8" w:rsidP="000860E2">
      <w:pPr>
        <w:pStyle w:val="Heading2"/>
      </w:pPr>
      <w:bookmarkStart w:id="63" w:name="_Toc158718397"/>
      <w:r>
        <w:lastRenderedPageBreak/>
        <w:t>GitHub</w:t>
      </w:r>
      <w:bookmarkEnd w:id="63"/>
    </w:p>
    <w:p w14:paraId="4858BCAD" w14:textId="320B8245" w:rsidR="00B32C82" w:rsidRDefault="00B32C82" w:rsidP="00B32C82">
      <w:r>
        <w:t xml:space="preserve">Navigate to </w:t>
      </w:r>
      <w:hyperlink r:id="rId17" w:history="1">
        <w:r w:rsidRPr="00CC14D8">
          <w:rPr>
            <w:rStyle w:val="Hyperlink"/>
          </w:rPr>
          <w:t>https://github.com/</w:t>
        </w:r>
      </w:hyperlink>
      <w:r>
        <w:t xml:space="preserve"> </w:t>
      </w:r>
    </w:p>
    <w:p w14:paraId="13DDC99B" w14:textId="38FBAFF5" w:rsidR="00B32C82" w:rsidRPr="00B32C82" w:rsidRDefault="00B32C82" w:rsidP="00B32C82">
      <w:r>
        <w:rPr>
          <w:noProof/>
        </w:rPr>
        <w:drawing>
          <wp:inline distT="0" distB="0" distL="0" distR="0" wp14:anchorId="2E71CB00" wp14:editId="77C53C31">
            <wp:extent cx="3657600" cy="1916786"/>
            <wp:effectExtent l="0" t="0" r="0" b="7620"/>
            <wp:docPr id="41" name="Picture 41" descr="C:\Users\kyp\AppData\Local\Temp\SNAGHTML1f6d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1f6de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916786"/>
                    </a:xfrm>
                    <a:prstGeom prst="rect">
                      <a:avLst/>
                    </a:prstGeom>
                    <a:noFill/>
                    <a:ln>
                      <a:noFill/>
                    </a:ln>
                  </pic:spPr>
                </pic:pic>
              </a:graphicData>
            </a:graphic>
          </wp:inline>
        </w:drawing>
      </w:r>
    </w:p>
    <w:p w14:paraId="3E0A060A" w14:textId="0A38A0BD" w:rsidR="00B32C82" w:rsidRDefault="00B32C82">
      <w:r>
        <w:t>Click Sign Up. Create username and password.</w:t>
      </w:r>
    </w:p>
    <w:p w14:paraId="67744B2A" w14:textId="58304079" w:rsidR="00B32C82" w:rsidRDefault="00970138">
      <w:r w:rsidRPr="00970138">
        <w:rPr>
          <w:noProof/>
        </w:rPr>
        <w:drawing>
          <wp:inline distT="0" distB="0" distL="0" distR="0" wp14:anchorId="66413C25" wp14:editId="43A4A448">
            <wp:extent cx="3657600" cy="28588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858814"/>
                    </a:xfrm>
                    <a:prstGeom prst="rect">
                      <a:avLst/>
                    </a:prstGeom>
                  </pic:spPr>
                </pic:pic>
              </a:graphicData>
            </a:graphic>
          </wp:inline>
        </w:drawing>
      </w:r>
    </w:p>
    <w:p w14:paraId="4E265379" w14:textId="124DA161" w:rsidR="00970138" w:rsidRDefault="00970138">
      <w:r w:rsidRPr="00970138">
        <w:rPr>
          <w:noProof/>
        </w:rPr>
        <w:drawing>
          <wp:inline distT="0" distB="0" distL="0" distR="0" wp14:anchorId="6DB2FBF1" wp14:editId="0921137D">
            <wp:extent cx="3657600" cy="19240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924082"/>
                    </a:xfrm>
                    <a:prstGeom prst="rect">
                      <a:avLst/>
                    </a:prstGeom>
                  </pic:spPr>
                </pic:pic>
              </a:graphicData>
            </a:graphic>
          </wp:inline>
        </w:drawing>
      </w:r>
    </w:p>
    <w:p w14:paraId="4734C926" w14:textId="172F0368" w:rsidR="00970138" w:rsidRDefault="00970138">
      <w:r w:rsidRPr="00970138">
        <w:rPr>
          <w:noProof/>
        </w:rPr>
        <w:lastRenderedPageBreak/>
        <w:drawing>
          <wp:inline distT="0" distB="0" distL="0" distR="0" wp14:anchorId="3C292281" wp14:editId="0BA68235">
            <wp:extent cx="3657600" cy="171352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1713523"/>
                    </a:xfrm>
                    <a:prstGeom prst="rect">
                      <a:avLst/>
                    </a:prstGeom>
                  </pic:spPr>
                </pic:pic>
              </a:graphicData>
            </a:graphic>
          </wp:inline>
        </w:drawing>
      </w:r>
    </w:p>
    <w:p w14:paraId="01A27072" w14:textId="18B50358" w:rsidR="00970138" w:rsidRDefault="00970138">
      <w:r w:rsidRPr="00970138">
        <w:rPr>
          <w:noProof/>
        </w:rPr>
        <w:drawing>
          <wp:inline distT="0" distB="0" distL="0" distR="0" wp14:anchorId="734E1138" wp14:editId="52D99C36">
            <wp:extent cx="3657600" cy="259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591190"/>
                    </a:xfrm>
                    <a:prstGeom prst="rect">
                      <a:avLst/>
                    </a:prstGeom>
                  </pic:spPr>
                </pic:pic>
              </a:graphicData>
            </a:graphic>
          </wp:inline>
        </w:drawing>
      </w:r>
    </w:p>
    <w:p w14:paraId="5A739D82" w14:textId="67AC3B9C" w:rsidR="00970138" w:rsidRDefault="00970138">
      <w:r>
        <w:t>I have created a repository COSC6342_ExpenseTracker</w:t>
      </w:r>
    </w:p>
    <w:p w14:paraId="19F807EB" w14:textId="7FBFDC03" w:rsidR="00B32C82" w:rsidRDefault="00140639">
      <w:ins w:id="64" w:author="SURYAWANSHI Kapil" w:date="2024-02-13T09:51:00Z">
        <w:r>
          <w:t xml:space="preserve">(Optional) </w:t>
        </w:r>
      </w:ins>
      <w:r w:rsidR="00970138">
        <w:t>Now download</w:t>
      </w:r>
      <w:r w:rsidR="001639C7">
        <w:t xml:space="preserve"> GitHub Desktop from </w:t>
      </w:r>
      <w:hyperlink r:id="rId23" w:history="1">
        <w:r w:rsidR="001639C7" w:rsidRPr="00CC14D8">
          <w:rPr>
            <w:rStyle w:val="Hyperlink"/>
          </w:rPr>
          <w:t>https://desktop.github.com/</w:t>
        </w:r>
      </w:hyperlink>
      <w:r w:rsidR="001639C7">
        <w:t xml:space="preserve"> </w:t>
      </w:r>
    </w:p>
    <w:p w14:paraId="6917DE1C" w14:textId="47B300DE" w:rsidR="001639C7" w:rsidRDefault="001639C7">
      <w:r>
        <w:rPr>
          <w:noProof/>
        </w:rPr>
        <w:drawing>
          <wp:inline distT="0" distB="0" distL="0" distR="0" wp14:anchorId="0B6EFDDF" wp14:editId="2D7F532F">
            <wp:extent cx="3657600" cy="2823764"/>
            <wp:effectExtent l="0" t="0" r="0" b="0"/>
            <wp:docPr id="48" name="Picture 48" descr="C:\Users\kyp\AppData\Local\Temp\SNAGHTML1fd7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1fd7103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823764"/>
                    </a:xfrm>
                    <a:prstGeom prst="rect">
                      <a:avLst/>
                    </a:prstGeom>
                    <a:noFill/>
                    <a:ln>
                      <a:noFill/>
                    </a:ln>
                  </pic:spPr>
                </pic:pic>
              </a:graphicData>
            </a:graphic>
          </wp:inline>
        </w:drawing>
      </w:r>
    </w:p>
    <w:p w14:paraId="393510A0" w14:textId="63FE6D08" w:rsidR="001639C7" w:rsidRDefault="001639C7">
      <w:r>
        <w:rPr>
          <w:noProof/>
        </w:rPr>
        <w:lastRenderedPageBreak/>
        <w:drawing>
          <wp:inline distT="0" distB="0" distL="0" distR="0" wp14:anchorId="021A6B06" wp14:editId="1B3AAF0C">
            <wp:extent cx="3657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r>
        <w:rPr>
          <w:noProof/>
        </w:rPr>
        <w:drawing>
          <wp:inline distT="0" distB="0" distL="0" distR="0" wp14:anchorId="3714E9A2" wp14:editId="47EC247E">
            <wp:extent cx="3657600" cy="253218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84452CC" wp14:editId="4122A21E">
            <wp:extent cx="3657600" cy="4958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4958080"/>
                    </a:xfrm>
                    <a:prstGeom prst="rect">
                      <a:avLst/>
                    </a:prstGeom>
                  </pic:spPr>
                </pic:pic>
              </a:graphicData>
            </a:graphic>
          </wp:inline>
        </w:drawing>
      </w:r>
      <w:r>
        <w:rPr>
          <w:noProof/>
        </w:rPr>
        <w:drawing>
          <wp:inline distT="0" distB="0" distL="0" distR="0" wp14:anchorId="32FF098D" wp14:editId="1BF3677B">
            <wp:extent cx="3657600" cy="25321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42EAD16" wp14:editId="286AD78E">
            <wp:extent cx="3657600" cy="25321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0ADD9C83" wp14:editId="7E8437D2">
            <wp:extent cx="3657600" cy="25321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60BC5D4D" wp14:editId="2ABBF80D">
            <wp:extent cx="3657600" cy="25321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32A9CA89" wp14:editId="761920D7">
            <wp:extent cx="3657600" cy="253218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p>
    <w:p w14:paraId="07800E74" w14:textId="382AB8C9" w:rsidR="00B32C82" w:rsidRPr="00B32C82" w:rsidRDefault="00B32C82">
      <w:r>
        <w:t>End</w:t>
      </w:r>
    </w:p>
    <w:p w14:paraId="6E955078" w14:textId="7C26A69F" w:rsidR="00B32C82" w:rsidRDefault="00B32C82">
      <w:pPr>
        <w:rPr>
          <w:rFonts w:asciiTheme="majorHAnsi" w:eastAsiaTheme="majorEastAsia" w:hAnsiTheme="majorHAnsi" w:cstheme="majorBidi"/>
          <w:color w:val="2F5496" w:themeColor="accent1" w:themeShade="BF"/>
          <w:sz w:val="32"/>
          <w:szCs w:val="32"/>
        </w:rPr>
      </w:pPr>
    </w:p>
    <w:p w14:paraId="6C9799F7" w14:textId="77777777" w:rsidR="00B32C82" w:rsidRDefault="00B32C82">
      <w:pPr>
        <w:rPr>
          <w:rFonts w:asciiTheme="majorHAnsi" w:eastAsiaTheme="majorEastAsia" w:hAnsiTheme="majorHAnsi" w:cstheme="majorBidi"/>
          <w:color w:val="2F5496" w:themeColor="accent1" w:themeShade="BF"/>
          <w:sz w:val="26"/>
          <w:szCs w:val="26"/>
        </w:rPr>
      </w:pPr>
      <w:r>
        <w:br w:type="page"/>
      </w:r>
    </w:p>
    <w:p w14:paraId="65A4FCF4" w14:textId="77777777" w:rsidR="00140639" w:rsidRDefault="00140639" w:rsidP="00140639">
      <w:pPr>
        <w:pStyle w:val="Heading2"/>
        <w:rPr>
          <w:ins w:id="65" w:author="SURYAWANSHI Kapil" w:date="2024-02-13T09:52:00Z"/>
        </w:rPr>
      </w:pPr>
      <w:bookmarkStart w:id="66" w:name="_Toc158718398"/>
      <w:ins w:id="67" w:author="SURYAWANSHI Kapil" w:date="2024-02-13T09:52:00Z">
        <w:r>
          <w:lastRenderedPageBreak/>
          <w:t>Git</w:t>
        </w:r>
        <w:bookmarkEnd w:id="66"/>
      </w:ins>
    </w:p>
    <w:p w14:paraId="05891C8C" w14:textId="77777777" w:rsidR="00140639" w:rsidRDefault="00140639" w:rsidP="00140639">
      <w:pPr>
        <w:rPr>
          <w:ins w:id="68" w:author="SURYAWANSHI Kapil" w:date="2024-02-13T09:52:00Z"/>
        </w:rPr>
      </w:pPr>
      <w:ins w:id="69" w:author="SURYAWANSHI Kapil" w:date="2024-02-13T09:52:00Z">
        <w:r>
          <w:t xml:space="preserve">Navigate to </w:t>
        </w:r>
        <w:r>
          <w:fldChar w:fldCharType="begin"/>
        </w:r>
        <w:r>
          <w:instrText xml:space="preserve"> HYPERLINK "https://git-scm.com/downloads" </w:instrText>
        </w:r>
        <w:r>
          <w:fldChar w:fldCharType="separate"/>
        </w:r>
        <w:r w:rsidRPr="00CC14D8">
          <w:rPr>
            <w:rStyle w:val="Hyperlink"/>
          </w:rPr>
          <w:t>https://git-scm.com/downloads</w:t>
        </w:r>
        <w:r>
          <w:rPr>
            <w:rStyle w:val="Hyperlink"/>
          </w:rPr>
          <w:fldChar w:fldCharType="end"/>
        </w:r>
      </w:ins>
    </w:p>
    <w:p w14:paraId="7818DCA8" w14:textId="77777777" w:rsidR="00140639" w:rsidRDefault="00140639" w:rsidP="00140639">
      <w:pPr>
        <w:rPr>
          <w:ins w:id="70" w:author="SURYAWANSHI Kapil" w:date="2024-02-13T09:52:00Z"/>
        </w:rPr>
      </w:pPr>
      <w:ins w:id="71" w:author="SURYAWANSHI Kapil" w:date="2024-02-13T09:52:00Z">
        <w:r>
          <w:rPr>
            <w:noProof/>
          </w:rPr>
          <w:drawing>
            <wp:inline distT="0" distB="0" distL="0" distR="0" wp14:anchorId="51353542" wp14:editId="014916F2">
              <wp:extent cx="4572000" cy="3551423"/>
              <wp:effectExtent l="0" t="0" r="0" b="0"/>
              <wp:docPr id="79" name="Picture 79"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ins>
    </w:p>
    <w:p w14:paraId="6CD602E7" w14:textId="77777777" w:rsidR="00140639" w:rsidRDefault="00140639" w:rsidP="00140639">
      <w:pPr>
        <w:rPr>
          <w:ins w:id="72" w:author="SURYAWANSHI Kapil" w:date="2024-02-13T09:52:00Z"/>
        </w:rPr>
      </w:pPr>
      <w:ins w:id="73" w:author="SURYAWANSHI Kapil" w:date="2024-02-13T09:52:00Z">
        <w:r>
          <w:t>Download the required executable as per your operating system. Here I am downloading installer for Windows OS. Once downloaded double click the executable and start the installer. Following screens shows the options selected during a typical installation.</w:t>
        </w:r>
      </w:ins>
    </w:p>
    <w:p w14:paraId="693A4B15" w14:textId="77777777" w:rsidR="00140639" w:rsidRDefault="00140639" w:rsidP="00140639">
      <w:pPr>
        <w:rPr>
          <w:ins w:id="74" w:author="SURYAWANSHI Kapil" w:date="2024-02-13T09:52:00Z"/>
        </w:rPr>
      </w:pPr>
      <w:ins w:id="75" w:author="SURYAWANSHI Kapil" w:date="2024-02-13T09:52:00Z">
        <w:r>
          <w:rPr>
            <w:noProof/>
          </w:rPr>
          <w:lastRenderedPageBreak/>
          <w:drawing>
            <wp:inline distT="0" distB="0" distL="0" distR="0" wp14:anchorId="6C01FFF4" wp14:editId="23C51CC5">
              <wp:extent cx="4572000" cy="5576405"/>
              <wp:effectExtent l="0" t="0" r="0" b="5715"/>
              <wp:docPr id="80" name="Picture 80"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ins>
    </w:p>
    <w:p w14:paraId="7C5F4582" w14:textId="77777777" w:rsidR="00140639" w:rsidRDefault="00140639" w:rsidP="00140639">
      <w:pPr>
        <w:rPr>
          <w:ins w:id="76" w:author="SURYAWANSHI Kapil" w:date="2024-02-13T09:52:00Z"/>
        </w:rPr>
      </w:pPr>
      <w:ins w:id="77" w:author="SURYAWANSHI Kapil" w:date="2024-02-13T09:52:00Z">
        <w:r>
          <w:rPr>
            <w:noProof/>
          </w:rPr>
          <w:lastRenderedPageBreak/>
          <w:drawing>
            <wp:inline distT="0" distB="0" distL="0" distR="0" wp14:anchorId="5BED6A96" wp14:editId="3E1EDF19">
              <wp:extent cx="3657600" cy="2896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1619D6B" wp14:editId="58E0FBD2">
              <wp:extent cx="3657600" cy="28961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4A297AFC" wp14:editId="345FEB44">
              <wp:extent cx="3657600" cy="2896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ED161C0" wp14:editId="219FD89F">
              <wp:extent cx="3657600" cy="289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0C460563" wp14:editId="75494E39">
              <wp:extent cx="3657600" cy="28961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184AE7CE" wp14:editId="0CAB907F">
              <wp:extent cx="3657600" cy="28961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CD316A1" wp14:editId="3917E4B2">
              <wp:extent cx="3657600" cy="28961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64AD6212" wp14:editId="6A982B79">
              <wp:extent cx="3657600" cy="28961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6AC8A01D" wp14:editId="2DB36C9A">
              <wp:extent cx="3657600" cy="28961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75A115B" wp14:editId="3558BFDA">
              <wp:extent cx="3657600" cy="2896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8C4E856" wp14:editId="2511F26D">
              <wp:extent cx="3657600" cy="28961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3C8E0881" wp14:editId="2FE90C97">
              <wp:extent cx="3657600" cy="28961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1A94BA86" wp14:editId="56C46CF6">
              <wp:extent cx="3657600" cy="28961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89501BE" wp14:editId="1770B0D7">
              <wp:extent cx="3657600" cy="2896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593CE146" wp14:editId="0F9B2AFA">
              <wp:extent cx="3657600" cy="28961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ECC658D" wp14:editId="1260BCEC">
              <wp:extent cx="3657600" cy="2896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ins>
    </w:p>
    <w:p w14:paraId="6DFA871B" w14:textId="77777777" w:rsidR="00140639" w:rsidRPr="00802E0C" w:rsidRDefault="00140639" w:rsidP="00140639">
      <w:pPr>
        <w:rPr>
          <w:ins w:id="78" w:author="SURYAWANSHI Kapil" w:date="2024-02-13T09:52:00Z"/>
        </w:rPr>
      </w:pPr>
      <w:ins w:id="79" w:author="SURYAWANSHI Kapil" w:date="2024-02-13T09:52:00Z">
        <w:r>
          <w:rPr>
            <w:noProof/>
          </w:rPr>
          <w:lastRenderedPageBreak/>
          <w:drawing>
            <wp:inline distT="0" distB="0" distL="0" distR="0" wp14:anchorId="243C7663" wp14:editId="3E9686D6">
              <wp:extent cx="3657600" cy="2896193"/>
              <wp:effectExtent l="0" t="0" r="0" b="0"/>
              <wp:docPr id="97" name="Picture 97"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ins>
    </w:p>
    <w:p w14:paraId="3F1E12D1" w14:textId="77777777" w:rsidR="00140639" w:rsidRPr="008B0E9F" w:rsidRDefault="00140639" w:rsidP="00140639">
      <w:pPr>
        <w:spacing w:after="0" w:line="360" w:lineRule="atLeast"/>
        <w:rPr>
          <w:ins w:id="80" w:author="SURYAWANSHI Kapil" w:date="2024-02-13T09:52:00Z"/>
          <w:rFonts w:ascii="Arial" w:eastAsia="Times New Roman" w:hAnsi="Arial" w:cs="Arial"/>
          <w:color w:val="1F1F1F"/>
          <w:sz w:val="24"/>
          <w:szCs w:val="24"/>
        </w:rPr>
      </w:pPr>
      <w:ins w:id="81" w:author="SURYAWANSHI Kapil" w:date="2024-02-13T09:52:00Z">
        <w:r w:rsidRPr="008B0E9F">
          <w:rPr>
            <w:rFonts w:ascii="Arial" w:eastAsia="Times New Roman" w:hAnsi="Arial" w:cs="Arial"/>
            <w:color w:val="1F1F1F"/>
            <w:sz w:val="24"/>
            <w:szCs w:val="24"/>
            <w:bdr w:val="none" w:sz="0" w:space="0" w:color="auto" w:frame="1"/>
          </w:rPr>
          <w:t>There are two ways to configure your username and email in Git settings: globally for all repositories on your computer, or locally for specific repositories. Here's how to do it for each:</w:t>
        </w:r>
      </w:ins>
    </w:p>
    <w:p w14:paraId="7FC4A713" w14:textId="77777777" w:rsidR="00140639" w:rsidRPr="008B0E9F" w:rsidRDefault="00140639" w:rsidP="00140639">
      <w:pPr>
        <w:pStyle w:val="ListParagraph"/>
        <w:numPr>
          <w:ilvl w:val="0"/>
          <w:numId w:val="6"/>
        </w:numPr>
        <w:spacing w:after="0" w:line="360" w:lineRule="atLeast"/>
        <w:ind w:left="360"/>
        <w:rPr>
          <w:ins w:id="82" w:author="SURYAWANSHI Kapil" w:date="2024-02-13T09:52:00Z"/>
          <w:rFonts w:ascii="Arial" w:eastAsia="Times New Roman" w:hAnsi="Arial" w:cs="Arial"/>
          <w:color w:val="1F1F1F"/>
          <w:sz w:val="24"/>
          <w:szCs w:val="24"/>
        </w:rPr>
      </w:pPr>
      <w:ins w:id="83" w:author="SURYAWANSHI Kapil" w:date="2024-02-13T09:52:00Z">
        <w:r w:rsidRPr="008B0E9F">
          <w:rPr>
            <w:rFonts w:ascii="Arial" w:eastAsia="Times New Roman" w:hAnsi="Arial" w:cs="Arial"/>
            <w:b/>
            <w:color w:val="1F1F1F"/>
            <w:sz w:val="24"/>
            <w:szCs w:val="24"/>
            <w:bdr w:val="none" w:sz="0" w:space="0" w:color="auto" w:frame="1"/>
          </w:rPr>
          <w:t>Globally</w:t>
        </w:r>
        <w:r w:rsidRPr="008B0E9F">
          <w:rPr>
            <w:rFonts w:ascii="Arial" w:eastAsia="Times New Roman" w:hAnsi="Arial" w:cs="Arial"/>
            <w:color w:val="1F1F1F"/>
            <w:sz w:val="24"/>
            <w:szCs w:val="24"/>
            <w:bdr w:val="none" w:sz="0" w:space="0" w:color="auto" w:frame="1"/>
          </w:rPr>
          <w:t>:</w:t>
        </w:r>
      </w:ins>
    </w:p>
    <w:p w14:paraId="364A8B39" w14:textId="77777777" w:rsidR="00140639" w:rsidRPr="008B0E9F" w:rsidRDefault="00140639" w:rsidP="00140639">
      <w:pPr>
        <w:pStyle w:val="ListParagraph"/>
        <w:numPr>
          <w:ilvl w:val="0"/>
          <w:numId w:val="7"/>
        </w:numPr>
        <w:spacing w:after="0" w:line="360" w:lineRule="atLeast"/>
        <w:rPr>
          <w:ins w:id="84" w:author="SURYAWANSHI Kapil" w:date="2024-02-13T09:52:00Z"/>
          <w:rFonts w:ascii="Arial" w:eastAsia="Times New Roman" w:hAnsi="Arial" w:cs="Arial"/>
          <w:color w:val="1F1F1F"/>
          <w:sz w:val="24"/>
          <w:szCs w:val="24"/>
        </w:rPr>
      </w:pPr>
      <w:ins w:id="85" w:author="SURYAWANSHI Kapil" w:date="2024-02-13T09:52:00Z">
        <w:r w:rsidRPr="008B0E9F">
          <w:rPr>
            <w:rFonts w:ascii="Arial" w:eastAsia="Times New Roman" w:hAnsi="Arial" w:cs="Arial"/>
            <w:color w:val="1F1F1F"/>
            <w:sz w:val="24"/>
            <w:szCs w:val="24"/>
            <w:bdr w:val="none" w:sz="0" w:space="0" w:color="auto" w:frame="1"/>
          </w:rPr>
          <w:t>Open your terminal.</w:t>
        </w:r>
      </w:ins>
    </w:p>
    <w:p w14:paraId="64CBE558" w14:textId="77777777" w:rsidR="00140639" w:rsidRPr="008B0E9F" w:rsidRDefault="00140639" w:rsidP="00140639">
      <w:pPr>
        <w:pStyle w:val="ListParagraph"/>
        <w:numPr>
          <w:ilvl w:val="0"/>
          <w:numId w:val="7"/>
        </w:numPr>
        <w:spacing w:after="0" w:line="360" w:lineRule="atLeast"/>
        <w:rPr>
          <w:ins w:id="86" w:author="SURYAWANSHI Kapil" w:date="2024-02-13T09:52:00Z"/>
          <w:rFonts w:ascii="Arial" w:eastAsia="Times New Roman" w:hAnsi="Arial" w:cs="Arial"/>
          <w:color w:val="1F1F1F"/>
          <w:sz w:val="24"/>
          <w:szCs w:val="24"/>
        </w:rPr>
      </w:pPr>
      <w:ins w:id="87" w:author="SURYAWANSHI Kapil" w:date="2024-02-13T09:52:00Z">
        <w:r w:rsidRPr="008B0E9F">
          <w:rPr>
            <w:rFonts w:ascii="Arial" w:eastAsia="Times New Roman" w:hAnsi="Arial" w:cs="Arial"/>
            <w:color w:val="1F1F1F"/>
            <w:sz w:val="24"/>
            <w:szCs w:val="24"/>
            <w:bdr w:val="none" w:sz="0" w:space="0" w:color="auto" w:frame="1"/>
          </w:rPr>
          <w:t xml:space="preserve">Set your username: Use the command </w:t>
        </w:r>
        <w:r w:rsidRPr="008B0E9F">
          <w:rPr>
            <w:rFonts w:ascii="Courier New" w:eastAsia="Times New Roman" w:hAnsi="Courier New" w:cs="Courier New"/>
            <w:color w:val="444746"/>
            <w:sz w:val="21"/>
            <w:szCs w:val="21"/>
            <w:bdr w:val="none" w:sz="0" w:space="0" w:color="auto" w:frame="1"/>
          </w:rPr>
          <w:t>git config --global user.name "YOUR_USERNAME"</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YOUR_USERNAME</w:t>
        </w:r>
        <w:r w:rsidRPr="008B0E9F">
          <w:rPr>
            <w:rFonts w:ascii="Arial" w:eastAsia="Times New Roman" w:hAnsi="Arial" w:cs="Arial"/>
            <w:color w:val="1F1F1F"/>
            <w:sz w:val="24"/>
            <w:szCs w:val="24"/>
            <w:bdr w:val="none" w:sz="0" w:space="0" w:color="auto" w:frame="1"/>
          </w:rPr>
          <w:t xml:space="preserve"> with your preferred username.</w:t>
        </w:r>
      </w:ins>
    </w:p>
    <w:p w14:paraId="7D2A406D" w14:textId="77777777" w:rsidR="00140639" w:rsidRPr="008B0E9F" w:rsidRDefault="00140639" w:rsidP="00140639">
      <w:pPr>
        <w:pStyle w:val="ListParagraph"/>
        <w:numPr>
          <w:ilvl w:val="0"/>
          <w:numId w:val="7"/>
        </w:numPr>
        <w:spacing w:after="0" w:line="360" w:lineRule="atLeast"/>
        <w:rPr>
          <w:ins w:id="88" w:author="SURYAWANSHI Kapil" w:date="2024-02-13T09:52:00Z"/>
          <w:rFonts w:ascii="Arial" w:eastAsia="Times New Roman" w:hAnsi="Arial" w:cs="Arial"/>
          <w:color w:val="1F1F1F"/>
          <w:sz w:val="24"/>
          <w:szCs w:val="24"/>
        </w:rPr>
      </w:pPr>
      <w:ins w:id="89" w:author="SURYAWANSHI Kapil" w:date="2024-02-13T09:52:00Z">
        <w:r w:rsidRPr="008B0E9F">
          <w:rPr>
            <w:rFonts w:ascii="Arial" w:eastAsia="Times New Roman" w:hAnsi="Arial" w:cs="Arial"/>
            <w:color w:val="1F1F1F"/>
            <w:sz w:val="24"/>
            <w:szCs w:val="24"/>
            <w:bdr w:val="none" w:sz="0" w:space="0" w:color="auto" w:frame="1"/>
          </w:rPr>
          <w:t xml:space="preserve">Set your email: Use the command </w:t>
        </w:r>
        <w:r w:rsidRPr="008B0E9F">
          <w:rPr>
            <w:rFonts w:ascii="Courier New" w:eastAsia="Times New Roman" w:hAnsi="Courier New" w:cs="Courier New"/>
            <w:color w:val="444746"/>
            <w:sz w:val="21"/>
            <w:szCs w:val="21"/>
            <w:bdr w:val="none" w:sz="0" w:space="0" w:color="auto" w:frame="1"/>
          </w:rPr>
          <w:t>git config --global user.email "YOUR_EMAIL"</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YOUR_EMAIL</w:t>
        </w:r>
        <w:r w:rsidRPr="008B0E9F">
          <w:rPr>
            <w:rFonts w:ascii="Arial" w:eastAsia="Times New Roman" w:hAnsi="Arial" w:cs="Arial"/>
            <w:color w:val="1F1F1F"/>
            <w:sz w:val="24"/>
            <w:szCs w:val="24"/>
            <w:bdr w:val="none" w:sz="0" w:space="0" w:color="auto" w:frame="1"/>
          </w:rPr>
          <w:t xml:space="preserve"> with your actual email address.</w:t>
        </w:r>
      </w:ins>
    </w:p>
    <w:p w14:paraId="58F67F2C" w14:textId="77777777" w:rsidR="00140639" w:rsidRPr="003D5178" w:rsidRDefault="00140639" w:rsidP="00140639">
      <w:pPr>
        <w:pStyle w:val="ListParagraph"/>
        <w:numPr>
          <w:ilvl w:val="0"/>
          <w:numId w:val="7"/>
        </w:numPr>
        <w:spacing w:after="0" w:line="360" w:lineRule="atLeast"/>
        <w:rPr>
          <w:ins w:id="90" w:author="SURYAWANSHI Kapil" w:date="2024-02-13T09:52:00Z"/>
          <w:rFonts w:ascii="Arial" w:eastAsia="Times New Roman" w:hAnsi="Arial" w:cs="Arial"/>
          <w:color w:val="1F1F1F"/>
          <w:sz w:val="24"/>
          <w:szCs w:val="24"/>
        </w:rPr>
      </w:pPr>
      <w:ins w:id="91" w:author="SURYAWANSHI Kapil" w:date="2024-02-13T09:52:00Z">
        <w:r w:rsidRPr="008B0E9F">
          <w:rPr>
            <w:rFonts w:ascii="Arial" w:eastAsia="Times New Roman" w:hAnsi="Arial" w:cs="Arial"/>
            <w:color w:val="1F1F1F"/>
            <w:sz w:val="24"/>
            <w:szCs w:val="24"/>
            <w:bdr w:val="none" w:sz="0" w:space="0" w:color="auto" w:frame="1"/>
          </w:rPr>
          <w:t xml:space="preserve">Verify your settings: Use the command </w:t>
        </w:r>
        <w:r w:rsidRPr="008B0E9F">
          <w:rPr>
            <w:rFonts w:ascii="Courier New" w:eastAsia="Times New Roman" w:hAnsi="Courier New" w:cs="Courier New"/>
            <w:color w:val="444746"/>
            <w:sz w:val="21"/>
            <w:szCs w:val="21"/>
            <w:bdr w:val="none" w:sz="0" w:space="0" w:color="auto" w:frame="1"/>
          </w:rPr>
          <w:t>git config --global --list</w:t>
        </w:r>
        <w:r w:rsidRPr="008B0E9F">
          <w:rPr>
            <w:rFonts w:ascii="Arial" w:eastAsia="Times New Roman" w:hAnsi="Arial" w:cs="Arial"/>
            <w:color w:val="1F1F1F"/>
            <w:sz w:val="24"/>
            <w:szCs w:val="24"/>
            <w:bdr w:val="none" w:sz="0" w:space="0" w:color="auto" w:frame="1"/>
          </w:rPr>
          <w:t xml:space="preserve"> to check if your username and email are set correctly.</w:t>
        </w:r>
      </w:ins>
    </w:p>
    <w:p w14:paraId="03799248" w14:textId="77777777" w:rsidR="00140639" w:rsidRPr="008B0E9F" w:rsidRDefault="00140639" w:rsidP="00140639">
      <w:pPr>
        <w:pStyle w:val="ListParagraph"/>
        <w:spacing w:after="0" w:line="360" w:lineRule="atLeast"/>
        <w:rPr>
          <w:ins w:id="92" w:author="SURYAWANSHI Kapil" w:date="2024-02-13T09:52:00Z"/>
          <w:rFonts w:ascii="Arial" w:eastAsia="Times New Roman" w:hAnsi="Arial" w:cs="Arial"/>
          <w:color w:val="1F1F1F"/>
          <w:sz w:val="24"/>
          <w:szCs w:val="24"/>
        </w:rPr>
      </w:pPr>
      <w:ins w:id="93" w:author="SURYAWANSHI Kapil" w:date="2024-02-13T09:52:00Z">
        <w:r>
          <w:rPr>
            <w:noProof/>
          </w:rPr>
          <w:drawing>
            <wp:inline distT="0" distB="0" distL="0" distR="0" wp14:anchorId="2FBF9589" wp14:editId="63D881C8">
              <wp:extent cx="4572000" cy="2423988"/>
              <wp:effectExtent l="0" t="0" r="0" b="0"/>
              <wp:docPr id="98" name="Picture 98"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ins>
    </w:p>
    <w:p w14:paraId="69ED78B8" w14:textId="77777777" w:rsidR="00140639" w:rsidRPr="008B0E9F" w:rsidRDefault="00140639" w:rsidP="00140639">
      <w:pPr>
        <w:pStyle w:val="ListParagraph"/>
        <w:numPr>
          <w:ilvl w:val="0"/>
          <w:numId w:val="6"/>
        </w:numPr>
        <w:spacing w:after="0" w:line="360" w:lineRule="atLeast"/>
        <w:ind w:left="360"/>
        <w:rPr>
          <w:ins w:id="94" w:author="SURYAWANSHI Kapil" w:date="2024-02-13T09:52:00Z"/>
          <w:rFonts w:ascii="Arial" w:eastAsia="Times New Roman" w:hAnsi="Arial" w:cs="Arial"/>
          <w:b/>
          <w:color w:val="1F1F1F"/>
          <w:sz w:val="24"/>
          <w:szCs w:val="24"/>
          <w:bdr w:val="none" w:sz="0" w:space="0" w:color="auto" w:frame="1"/>
        </w:rPr>
      </w:pPr>
      <w:ins w:id="95" w:author="SURYAWANSHI Kapil" w:date="2024-02-13T09:52:00Z">
        <w:r w:rsidRPr="008B0E9F">
          <w:rPr>
            <w:rFonts w:ascii="Arial" w:eastAsia="Times New Roman" w:hAnsi="Arial" w:cs="Arial"/>
            <w:b/>
            <w:color w:val="1F1F1F"/>
            <w:sz w:val="24"/>
            <w:szCs w:val="24"/>
            <w:bdr w:val="none" w:sz="0" w:space="0" w:color="auto" w:frame="1"/>
          </w:rPr>
          <w:t>Locally:</w:t>
        </w:r>
      </w:ins>
    </w:p>
    <w:p w14:paraId="563D1D42" w14:textId="77777777" w:rsidR="00140639" w:rsidRPr="008B0E9F" w:rsidRDefault="00140639" w:rsidP="00140639">
      <w:pPr>
        <w:pStyle w:val="ListParagraph"/>
        <w:numPr>
          <w:ilvl w:val="0"/>
          <w:numId w:val="8"/>
        </w:numPr>
        <w:spacing w:after="0" w:line="360" w:lineRule="atLeast"/>
        <w:rPr>
          <w:ins w:id="96" w:author="SURYAWANSHI Kapil" w:date="2024-02-13T09:52:00Z"/>
          <w:rFonts w:ascii="Arial" w:eastAsia="Times New Roman" w:hAnsi="Arial" w:cs="Arial"/>
          <w:color w:val="1F1F1F"/>
          <w:sz w:val="24"/>
          <w:szCs w:val="24"/>
          <w:bdr w:val="none" w:sz="0" w:space="0" w:color="auto" w:frame="1"/>
        </w:rPr>
      </w:pPr>
      <w:ins w:id="97" w:author="SURYAWANSHI Kapil" w:date="2024-02-13T09:52:00Z">
        <w:r w:rsidRPr="008B0E9F">
          <w:rPr>
            <w:rFonts w:ascii="Arial" w:eastAsia="Times New Roman" w:hAnsi="Arial" w:cs="Arial"/>
            <w:color w:val="1F1F1F"/>
            <w:sz w:val="24"/>
            <w:szCs w:val="24"/>
            <w:bdr w:val="none" w:sz="0" w:space="0" w:color="auto" w:frame="1"/>
          </w:rPr>
          <w:lastRenderedPageBreak/>
          <w:t>Navigate to the desired repository directory.</w:t>
        </w:r>
      </w:ins>
    </w:p>
    <w:p w14:paraId="019854D5" w14:textId="77777777" w:rsidR="00140639" w:rsidRPr="008B0E9F" w:rsidRDefault="00140639" w:rsidP="00140639">
      <w:pPr>
        <w:pStyle w:val="ListParagraph"/>
        <w:numPr>
          <w:ilvl w:val="0"/>
          <w:numId w:val="8"/>
        </w:numPr>
        <w:spacing w:after="0" w:line="360" w:lineRule="atLeast"/>
        <w:rPr>
          <w:ins w:id="98" w:author="SURYAWANSHI Kapil" w:date="2024-02-13T09:52:00Z"/>
          <w:rFonts w:ascii="Arial" w:eastAsia="Times New Roman" w:hAnsi="Arial" w:cs="Arial"/>
          <w:color w:val="1F1F1F"/>
          <w:sz w:val="24"/>
          <w:szCs w:val="24"/>
          <w:bdr w:val="none" w:sz="0" w:space="0" w:color="auto" w:frame="1"/>
        </w:rPr>
      </w:pPr>
      <w:ins w:id="99" w:author="SURYAWANSHI Kapil" w:date="2024-02-13T09:52:00Z">
        <w:r w:rsidRPr="008B0E9F">
          <w:rPr>
            <w:rFonts w:ascii="Arial" w:eastAsia="Times New Roman" w:hAnsi="Arial" w:cs="Arial"/>
            <w:color w:val="1F1F1F"/>
            <w:sz w:val="24"/>
            <w:szCs w:val="24"/>
            <w:bdr w:val="none" w:sz="0" w:space="0" w:color="auto" w:frame="1"/>
          </w:rPr>
          <w:t>Set your username: Use the command git config user.name "YOUR_USERNAME".</w:t>
        </w:r>
      </w:ins>
    </w:p>
    <w:p w14:paraId="4BFB196A" w14:textId="77777777" w:rsidR="00140639" w:rsidRPr="008B0E9F" w:rsidRDefault="00140639" w:rsidP="00140639">
      <w:pPr>
        <w:pStyle w:val="ListParagraph"/>
        <w:numPr>
          <w:ilvl w:val="0"/>
          <w:numId w:val="8"/>
        </w:numPr>
        <w:spacing w:after="0" w:line="360" w:lineRule="atLeast"/>
        <w:rPr>
          <w:ins w:id="100" w:author="SURYAWANSHI Kapil" w:date="2024-02-13T09:52:00Z"/>
          <w:rFonts w:ascii="Arial" w:eastAsia="Times New Roman" w:hAnsi="Arial" w:cs="Arial"/>
          <w:color w:val="1F1F1F"/>
          <w:sz w:val="24"/>
          <w:szCs w:val="24"/>
          <w:bdr w:val="none" w:sz="0" w:space="0" w:color="auto" w:frame="1"/>
        </w:rPr>
      </w:pPr>
      <w:ins w:id="101" w:author="SURYAWANSHI Kapil" w:date="2024-02-13T09:52:00Z">
        <w:r w:rsidRPr="008B0E9F">
          <w:rPr>
            <w:rFonts w:ascii="Arial" w:eastAsia="Times New Roman" w:hAnsi="Arial" w:cs="Arial"/>
            <w:color w:val="1F1F1F"/>
            <w:sz w:val="24"/>
            <w:szCs w:val="24"/>
            <w:bdr w:val="none" w:sz="0" w:space="0" w:color="auto" w:frame="1"/>
          </w:rPr>
          <w:t>Set your email: Use the command git config user.email "YOUR_EMAIL".</w:t>
        </w:r>
      </w:ins>
    </w:p>
    <w:p w14:paraId="7B0ACD86" w14:textId="77777777" w:rsidR="00140639" w:rsidRPr="008B0E9F" w:rsidRDefault="00140639" w:rsidP="00140639">
      <w:pPr>
        <w:pStyle w:val="ListParagraph"/>
        <w:numPr>
          <w:ilvl w:val="0"/>
          <w:numId w:val="8"/>
        </w:numPr>
        <w:spacing w:after="0" w:line="360" w:lineRule="atLeast"/>
        <w:rPr>
          <w:ins w:id="102" w:author="SURYAWANSHI Kapil" w:date="2024-02-13T09:52:00Z"/>
          <w:rFonts w:ascii="Arial" w:eastAsia="Times New Roman" w:hAnsi="Arial" w:cs="Arial"/>
          <w:color w:val="1F1F1F"/>
          <w:sz w:val="24"/>
          <w:szCs w:val="24"/>
          <w:bdr w:val="none" w:sz="0" w:space="0" w:color="auto" w:frame="1"/>
        </w:rPr>
      </w:pPr>
      <w:ins w:id="103" w:author="SURYAWANSHI Kapil" w:date="2024-02-13T09:52:00Z">
        <w:r w:rsidRPr="008B0E9F">
          <w:rPr>
            <w:rFonts w:ascii="Arial" w:eastAsia="Times New Roman" w:hAnsi="Arial" w:cs="Arial"/>
            <w:color w:val="1F1F1F"/>
            <w:sz w:val="24"/>
            <w:szCs w:val="24"/>
            <w:bdr w:val="none" w:sz="0" w:space="0" w:color="auto" w:frame="1"/>
          </w:rPr>
          <w:t>Verify your settings: Run git config --list to see the local configuration for that repository.</w:t>
        </w:r>
      </w:ins>
    </w:p>
    <w:p w14:paraId="687B8710" w14:textId="77777777" w:rsidR="00140639" w:rsidRPr="008B0E9F" w:rsidRDefault="00140639" w:rsidP="00140639">
      <w:pPr>
        <w:pStyle w:val="ListParagraph"/>
        <w:numPr>
          <w:ilvl w:val="0"/>
          <w:numId w:val="6"/>
        </w:numPr>
        <w:spacing w:after="0" w:line="360" w:lineRule="atLeast"/>
        <w:ind w:left="360"/>
        <w:rPr>
          <w:ins w:id="104" w:author="SURYAWANSHI Kapil" w:date="2024-02-13T09:52:00Z"/>
          <w:rFonts w:ascii="Arial" w:eastAsia="Times New Roman" w:hAnsi="Arial" w:cs="Arial"/>
          <w:b/>
          <w:color w:val="1F1F1F"/>
          <w:sz w:val="24"/>
          <w:szCs w:val="24"/>
        </w:rPr>
      </w:pPr>
      <w:ins w:id="105" w:author="SURYAWANSHI Kapil" w:date="2024-02-13T09:52:00Z">
        <w:r w:rsidRPr="008B0E9F">
          <w:rPr>
            <w:rFonts w:ascii="Arial" w:eastAsia="Times New Roman" w:hAnsi="Arial" w:cs="Arial"/>
            <w:b/>
            <w:color w:val="1F1F1F"/>
            <w:sz w:val="24"/>
            <w:szCs w:val="24"/>
            <w:bdr w:val="none" w:sz="0" w:space="0" w:color="auto" w:frame="1"/>
          </w:rPr>
          <w:t>Additional tips:</w:t>
        </w:r>
      </w:ins>
    </w:p>
    <w:p w14:paraId="65F9548A" w14:textId="77777777" w:rsidR="00140639" w:rsidRPr="008B0E9F" w:rsidRDefault="00140639" w:rsidP="00140639">
      <w:pPr>
        <w:pStyle w:val="ListParagraph"/>
        <w:numPr>
          <w:ilvl w:val="0"/>
          <w:numId w:val="6"/>
        </w:numPr>
        <w:spacing w:after="0" w:line="360" w:lineRule="atLeast"/>
        <w:rPr>
          <w:ins w:id="106" w:author="SURYAWANSHI Kapil" w:date="2024-02-13T09:52:00Z"/>
          <w:rFonts w:ascii="Arial" w:eastAsia="Times New Roman" w:hAnsi="Arial" w:cs="Arial"/>
          <w:color w:val="1F1F1F"/>
          <w:sz w:val="24"/>
          <w:szCs w:val="24"/>
        </w:rPr>
      </w:pPr>
      <w:ins w:id="107" w:author="SURYAWANSHI Kapil" w:date="2024-02-13T09:52:00Z">
        <w:r w:rsidRPr="008B0E9F">
          <w:rPr>
            <w:rFonts w:ascii="Arial" w:eastAsia="Times New Roman" w:hAnsi="Arial" w:cs="Arial"/>
            <w:color w:val="1F1F1F"/>
            <w:sz w:val="24"/>
            <w:szCs w:val="24"/>
            <w:bdr w:val="none" w:sz="0" w:space="0" w:color="auto" w:frame="1"/>
          </w:rPr>
          <w:t>You can use quotes around your username and email if they contain spaces.</w:t>
        </w:r>
      </w:ins>
    </w:p>
    <w:p w14:paraId="292D2945" w14:textId="77777777" w:rsidR="00140639" w:rsidRPr="008B0E9F" w:rsidRDefault="00140639" w:rsidP="00140639">
      <w:pPr>
        <w:pStyle w:val="ListParagraph"/>
        <w:numPr>
          <w:ilvl w:val="0"/>
          <w:numId w:val="6"/>
        </w:numPr>
        <w:spacing w:after="0" w:line="360" w:lineRule="atLeast"/>
        <w:rPr>
          <w:ins w:id="108" w:author="SURYAWANSHI Kapil" w:date="2024-02-13T09:52:00Z"/>
          <w:rFonts w:ascii="Arial" w:eastAsia="Times New Roman" w:hAnsi="Arial" w:cs="Arial"/>
          <w:color w:val="1F1F1F"/>
          <w:sz w:val="24"/>
          <w:szCs w:val="24"/>
        </w:rPr>
      </w:pPr>
      <w:ins w:id="109" w:author="SURYAWANSHI Kapil" w:date="2024-02-13T09:52:00Z">
        <w:r w:rsidRPr="008B0E9F">
          <w:rPr>
            <w:rFonts w:ascii="Arial" w:eastAsia="Times New Roman" w:hAnsi="Arial" w:cs="Arial"/>
            <w:color w:val="1F1F1F"/>
            <w:sz w:val="24"/>
            <w:szCs w:val="24"/>
            <w:bdr w:val="none" w:sz="0" w:space="0" w:color="auto" w:frame="1"/>
          </w:rPr>
          <w:t>Consider using a separate email address for Git commits if you want to keep your primary email private.</w:t>
        </w:r>
      </w:ins>
    </w:p>
    <w:p w14:paraId="44950E90" w14:textId="77777777" w:rsidR="00140639" w:rsidRPr="008B0E9F" w:rsidRDefault="00140639" w:rsidP="00140639">
      <w:pPr>
        <w:pStyle w:val="ListParagraph"/>
        <w:numPr>
          <w:ilvl w:val="0"/>
          <w:numId w:val="6"/>
        </w:numPr>
        <w:spacing w:after="0" w:line="360" w:lineRule="atLeast"/>
        <w:rPr>
          <w:ins w:id="110" w:author="SURYAWANSHI Kapil" w:date="2024-02-13T09:52:00Z"/>
          <w:rFonts w:ascii="Arial" w:eastAsia="Times New Roman" w:hAnsi="Arial" w:cs="Arial"/>
          <w:color w:val="1F1F1F"/>
          <w:sz w:val="24"/>
          <w:szCs w:val="24"/>
        </w:rPr>
      </w:pPr>
      <w:ins w:id="111" w:author="SURYAWANSHI Kapil" w:date="2024-02-13T09:52:00Z">
        <w:r w:rsidRPr="008B0E9F">
          <w:rPr>
            <w:rFonts w:ascii="Arial" w:eastAsia="Times New Roman" w:hAnsi="Arial" w:cs="Arial"/>
            <w:color w:val="1F1F1F"/>
            <w:sz w:val="24"/>
            <w:szCs w:val="24"/>
            <w:bdr w:val="none" w:sz="0" w:space="0" w:color="auto" w:frame="1"/>
          </w:rPr>
          <w:t>Some platforms like GitHub may have additional settings for configuring your username and email.</w:t>
        </w:r>
      </w:ins>
    </w:p>
    <w:p w14:paraId="255C83A1" w14:textId="77777777" w:rsidR="00140639" w:rsidRDefault="00140639" w:rsidP="00140639">
      <w:pPr>
        <w:rPr>
          <w:ins w:id="112" w:author="SURYAWANSHI Kapil" w:date="2024-02-13T09:52:00Z"/>
          <w:rFonts w:asciiTheme="majorHAnsi" w:eastAsiaTheme="majorEastAsia" w:hAnsiTheme="majorHAnsi" w:cstheme="majorBidi"/>
          <w:color w:val="2F5496" w:themeColor="accent1" w:themeShade="BF"/>
          <w:sz w:val="32"/>
          <w:szCs w:val="32"/>
        </w:rPr>
      </w:pPr>
      <w:ins w:id="113" w:author="SURYAWANSHI Kapil" w:date="2024-02-13T09:52:00Z">
        <w:r>
          <w:br w:type="page"/>
        </w:r>
      </w:ins>
    </w:p>
    <w:p w14:paraId="69327EBE" w14:textId="77777777" w:rsidR="00140639" w:rsidRDefault="00140639" w:rsidP="00140639">
      <w:pPr>
        <w:rPr>
          <w:ins w:id="114" w:author="SURYAWANSHI Kapil" w:date="2024-02-13T09:52:00Z"/>
        </w:rPr>
      </w:pPr>
    </w:p>
    <w:p w14:paraId="38D69B30" w14:textId="57FBA937" w:rsidR="003716E8" w:rsidRDefault="003716E8" w:rsidP="000860E2">
      <w:pPr>
        <w:pStyle w:val="Heading2"/>
      </w:pPr>
      <w:bookmarkStart w:id="115" w:name="_Toc158718399"/>
      <w:r>
        <w:t>Node.js</w:t>
      </w:r>
      <w:bookmarkEnd w:id="115"/>
    </w:p>
    <w:p w14:paraId="7F609500" w14:textId="5D0A36C3" w:rsidR="00AB5818" w:rsidRDefault="00AB5818" w:rsidP="00AB5818">
      <w:r>
        <w:t xml:space="preserve">Navigate to </w:t>
      </w:r>
      <w:hyperlink r:id="rId53" w:history="1">
        <w:r w:rsidRPr="00CC14D8">
          <w:rPr>
            <w:rStyle w:val="Hyperlink"/>
          </w:rPr>
          <w:t>https://nodejs.org/en/download</w:t>
        </w:r>
      </w:hyperlink>
    </w:p>
    <w:p w14:paraId="71DFE322" w14:textId="5CA20640" w:rsidR="00AB5818" w:rsidRDefault="00AB5818" w:rsidP="00AB5818">
      <w:r>
        <w:rPr>
          <w:noProof/>
        </w:rPr>
        <w:drawing>
          <wp:inline distT="0" distB="0" distL="0" distR="0" wp14:anchorId="4ED69F3D" wp14:editId="2BCADED1">
            <wp:extent cx="3657600" cy="23754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7600" cy="2375486"/>
                    </a:xfrm>
                    <a:prstGeom prst="rect">
                      <a:avLst/>
                    </a:prstGeom>
                  </pic:spPr>
                </pic:pic>
              </a:graphicData>
            </a:graphic>
          </wp:inline>
        </w:drawing>
      </w:r>
    </w:p>
    <w:p w14:paraId="0C187F72" w14:textId="77777777" w:rsidR="00AB5818" w:rsidRDefault="00AB5818" w:rsidP="00AB5818">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402A9B63" w14:textId="18F7E760" w:rsidR="00AB5818" w:rsidRDefault="009509DC" w:rsidP="00AB5818">
      <w:r>
        <w:rPr>
          <w:noProof/>
        </w:rPr>
        <w:lastRenderedPageBreak/>
        <w:drawing>
          <wp:inline distT="0" distB="0" distL="0" distR="0" wp14:anchorId="13D3DD8D" wp14:editId="6F2718F7">
            <wp:extent cx="3657600" cy="2883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5">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497D95C" wp14:editId="3A6E28B5">
            <wp:extent cx="3657600" cy="2883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4A82207E" wp14:editId="3C97501F">
            <wp:extent cx="3657600" cy="2883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7">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3798957" wp14:editId="771D86E2">
            <wp:extent cx="3657600" cy="28830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8">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2360D124" wp14:editId="004B4633">
            <wp:extent cx="3657600" cy="2883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97B1803" wp14:editId="10A1E42B">
            <wp:extent cx="3657600" cy="288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7A465D2F" wp14:editId="69C27DCA">
            <wp:extent cx="3657600" cy="28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2C9E01B8" wp14:editId="5E7C5FA8">
            <wp:extent cx="4572000" cy="242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424235"/>
                    </a:xfrm>
                    <a:prstGeom prst="rect">
                      <a:avLst/>
                    </a:prstGeom>
                  </pic:spPr>
                </pic:pic>
              </a:graphicData>
            </a:graphic>
          </wp:inline>
        </w:drawing>
      </w:r>
      <w:r>
        <w:rPr>
          <w:noProof/>
        </w:rPr>
        <w:lastRenderedPageBreak/>
        <w:drawing>
          <wp:inline distT="0" distB="0" distL="0" distR="0" wp14:anchorId="7223147A" wp14:editId="4EF9BDD4">
            <wp:extent cx="4572000" cy="31383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79741727" w14:textId="46679A0E" w:rsidR="00785AB2" w:rsidRPr="00AB5818" w:rsidRDefault="00785AB2" w:rsidP="00AB5818">
      <w:r>
        <w:rPr>
          <w:noProof/>
        </w:rPr>
        <w:drawing>
          <wp:inline distT="0" distB="0" distL="0" distR="0" wp14:anchorId="0F8DE8D3" wp14:editId="28E0F92E">
            <wp:extent cx="4572000" cy="31383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4E41E895" w14:textId="77777777" w:rsidR="00DA0F76" w:rsidRDefault="00DA0F76">
      <w:pPr>
        <w:rPr>
          <w:rFonts w:asciiTheme="majorHAnsi" w:eastAsiaTheme="majorEastAsia" w:hAnsiTheme="majorHAnsi" w:cstheme="majorBidi"/>
          <w:color w:val="2F5496" w:themeColor="accent1" w:themeShade="BF"/>
          <w:sz w:val="32"/>
          <w:szCs w:val="32"/>
        </w:rPr>
      </w:pPr>
      <w:r>
        <w:br w:type="page"/>
      </w:r>
    </w:p>
    <w:p w14:paraId="55045218" w14:textId="5EB5CBB8" w:rsidR="00D10F88" w:rsidRDefault="00D10F88" w:rsidP="00D10F88">
      <w:pPr>
        <w:pStyle w:val="Heading2"/>
      </w:pPr>
      <w:bookmarkStart w:id="116" w:name="_Toc158718400"/>
      <w:r>
        <w:lastRenderedPageBreak/>
        <w:t>MySQL</w:t>
      </w:r>
      <w:bookmarkEnd w:id="116"/>
    </w:p>
    <w:p w14:paraId="7F553FFC" w14:textId="77777777" w:rsidR="00D10F88" w:rsidRPr="00D10F88" w:rsidRDefault="00D10F88" w:rsidP="00D10F88"/>
    <w:p w14:paraId="01C4DDEB" w14:textId="21C10F41" w:rsidR="002411C7" w:rsidRDefault="002411C7">
      <w:r>
        <w:t xml:space="preserve">Navigate to </w:t>
      </w:r>
      <w:hyperlink r:id="rId65" w:history="1">
        <w:r w:rsidRPr="00BE6523">
          <w:rPr>
            <w:rStyle w:val="Hyperlink"/>
          </w:rPr>
          <w:t>https://dev.mysql.com/downloads/installer/</w:t>
        </w:r>
      </w:hyperlink>
      <w:r>
        <w:t xml:space="preserve"> </w:t>
      </w:r>
      <w:r w:rsidR="009065BE">
        <w:t>and download the installer for your platform.</w:t>
      </w:r>
    </w:p>
    <w:p w14:paraId="2D0B126D" w14:textId="1813985D" w:rsidR="002411C7" w:rsidRDefault="00D6019E">
      <w:r w:rsidRPr="00D6019E">
        <w:rPr>
          <w:noProof/>
        </w:rPr>
        <w:drawing>
          <wp:inline distT="0" distB="0" distL="0" distR="0" wp14:anchorId="07248F63" wp14:editId="304E9FB5">
            <wp:extent cx="3657600" cy="2538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2538437"/>
                    </a:xfrm>
                    <a:prstGeom prst="rect">
                      <a:avLst/>
                    </a:prstGeom>
                  </pic:spPr>
                </pic:pic>
              </a:graphicData>
            </a:graphic>
          </wp:inline>
        </w:drawing>
      </w:r>
    </w:p>
    <w:p w14:paraId="42C8EAD9" w14:textId="2181349E" w:rsidR="009065BE" w:rsidRDefault="009065BE">
      <w:r>
        <w:rPr>
          <w:noProof/>
        </w:rPr>
        <w:drawing>
          <wp:inline distT="0" distB="0" distL="0" distR="0" wp14:anchorId="71E6A14A" wp14:editId="78B6F3AD">
            <wp:extent cx="3657600" cy="27572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A3A4.tmp"/>
                    <pic:cNvPicPr/>
                  </pic:nvPicPr>
                  <pic:blipFill>
                    <a:blip r:embed="rId67">
                      <a:extLst>
                        <a:ext uri="{28A0092B-C50C-407E-A947-70E740481C1C}">
                          <a14:useLocalDpi xmlns:a14="http://schemas.microsoft.com/office/drawing/2010/main" val="0"/>
                        </a:ext>
                      </a:extLst>
                    </a:blip>
                    <a:stretch>
                      <a:fillRect/>
                    </a:stretch>
                  </pic:blipFill>
                  <pic:spPr>
                    <a:xfrm>
                      <a:off x="0" y="0"/>
                      <a:ext cx="3657600" cy="2757268"/>
                    </a:xfrm>
                    <a:prstGeom prst="rect">
                      <a:avLst/>
                    </a:prstGeom>
                  </pic:spPr>
                </pic:pic>
              </a:graphicData>
            </a:graphic>
          </wp:inline>
        </w:drawing>
      </w:r>
    </w:p>
    <w:p w14:paraId="74CC634B" w14:textId="010AEAC4" w:rsidR="009065BE" w:rsidRDefault="009065BE">
      <w:r>
        <w:rPr>
          <w:noProof/>
        </w:rPr>
        <w:lastRenderedPageBreak/>
        <w:drawing>
          <wp:inline distT="0" distB="0" distL="0" distR="0" wp14:anchorId="19F4A62A" wp14:editId="334BE620">
            <wp:extent cx="3657600" cy="2751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648A7A.tmp"/>
                    <pic:cNvPicPr/>
                  </pic:nvPicPr>
                  <pic:blipFill>
                    <a:blip r:embed="rId68">
                      <a:extLst>
                        <a:ext uri="{28A0092B-C50C-407E-A947-70E740481C1C}">
                          <a14:useLocalDpi xmlns:a14="http://schemas.microsoft.com/office/drawing/2010/main" val="0"/>
                        </a:ext>
                      </a:extLst>
                    </a:blip>
                    <a:stretch>
                      <a:fillRect/>
                    </a:stretch>
                  </pic:blipFill>
                  <pic:spPr>
                    <a:xfrm>
                      <a:off x="0" y="0"/>
                      <a:ext cx="3657600" cy="2751406"/>
                    </a:xfrm>
                    <a:prstGeom prst="rect">
                      <a:avLst/>
                    </a:prstGeom>
                  </pic:spPr>
                </pic:pic>
              </a:graphicData>
            </a:graphic>
          </wp:inline>
        </w:drawing>
      </w:r>
    </w:p>
    <w:p w14:paraId="1ADD1E1F" w14:textId="10330DD3" w:rsidR="009065BE" w:rsidRDefault="009065BE">
      <w:r>
        <w:rPr>
          <w:noProof/>
        </w:rPr>
        <w:drawing>
          <wp:inline distT="0" distB="0" distL="0" distR="0" wp14:anchorId="098E6B36" wp14:editId="69532961">
            <wp:extent cx="3657600" cy="274085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64F49F.tmp"/>
                    <pic:cNvPicPr/>
                  </pic:nvPicPr>
                  <pic:blipFill>
                    <a:blip r:embed="rId69">
                      <a:extLst>
                        <a:ext uri="{28A0092B-C50C-407E-A947-70E740481C1C}">
                          <a14:useLocalDpi xmlns:a14="http://schemas.microsoft.com/office/drawing/2010/main" val="0"/>
                        </a:ext>
                      </a:extLst>
                    </a:blip>
                    <a:stretch>
                      <a:fillRect/>
                    </a:stretch>
                  </pic:blipFill>
                  <pic:spPr>
                    <a:xfrm>
                      <a:off x="0" y="0"/>
                      <a:ext cx="3657600" cy="2740855"/>
                    </a:xfrm>
                    <a:prstGeom prst="rect">
                      <a:avLst/>
                    </a:prstGeom>
                  </pic:spPr>
                </pic:pic>
              </a:graphicData>
            </a:graphic>
          </wp:inline>
        </w:drawing>
      </w:r>
    </w:p>
    <w:p w14:paraId="11A61E76" w14:textId="2AE223F7" w:rsidR="009065BE" w:rsidRDefault="009065BE">
      <w:r>
        <w:rPr>
          <w:noProof/>
        </w:rPr>
        <w:lastRenderedPageBreak/>
        <w:drawing>
          <wp:inline distT="0" distB="0" distL="0" distR="0" wp14:anchorId="686A66D1" wp14:editId="75EE8ECA">
            <wp:extent cx="3657600" cy="2776999"/>
            <wp:effectExtent l="0" t="0" r="0" b="4445"/>
            <wp:docPr id="58" name="Picture 58" descr="C:\Users\kyp\AppData\Local\Temp\SNAGHTML2b4a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2b4a3e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2776999"/>
                    </a:xfrm>
                    <a:prstGeom prst="rect">
                      <a:avLst/>
                    </a:prstGeom>
                    <a:noFill/>
                    <a:ln>
                      <a:noFill/>
                    </a:ln>
                  </pic:spPr>
                </pic:pic>
              </a:graphicData>
            </a:graphic>
          </wp:inline>
        </w:drawing>
      </w:r>
    </w:p>
    <w:p w14:paraId="3A8E217D" w14:textId="11C2C7FD" w:rsidR="00D6019E" w:rsidRDefault="002245EB">
      <w:r>
        <w:rPr>
          <w:noProof/>
        </w:rPr>
        <w:lastRenderedPageBreak/>
        <w:drawing>
          <wp:inline distT="0" distB="0" distL="0" distR="0" wp14:anchorId="19482440" wp14:editId="70B31A0B">
            <wp:extent cx="3657600" cy="277602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2FBE0B1" wp14:editId="6BC0DC6B">
            <wp:extent cx="3657600" cy="277602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050C04D7" wp14:editId="5A107C0A">
            <wp:extent cx="3657600" cy="277602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52059AA" wp14:editId="14C2655A">
            <wp:extent cx="3657600" cy="277602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22B0D05" wp14:editId="745F7EEB">
            <wp:extent cx="3657600" cy="2776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411E30C8" wp14:editId="7EDD39AC">
            <wp:extent cx="3657600" cy="27760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9B0DAC1" wp14:editId="4EE04495">
            <wp:extent cx="3657600" cy="277602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5B0D84C" wp14:editId="249FA752">
            <wp:extent cx="3657600" cy="277602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D6C13C1" wp14:editId="69F94101">
            <wp:extent cx="3657600" cy="27760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2E73C9DC" wp14:editId="3CF215D3">
            <wp:extent cx="3657600" cy="277602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7EE122F" wp14:editId="7C05C3B1">
            <wp:extent cx="3657600" cy="277602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C9DAAE9" wp14:editId="293FE8A8">
            <wp:extent cx="3657600" cy="27760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33F59D6F" wp14:editId="4811933E">
            <wp:extent cx="3657600" cy="277602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F8437B8" wp14:editId="4C689705">
            <wp:extent cx="3657600" cy="277602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72890BBB" wp14:editId="5233BA64">
            <wp:extent cx="3657600" cy="27760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4EFD6B0" wp14:editId="47CFAF4B">
            <wp:extent cx="3657600" cy="277602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21EA38F1" wp14:editId="053F3E8E">
            <wp:extent cx="3657600" cy="27760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5C266E24" wp14:editId="4A77AD9F">
            <wp:extent cx="3657600" cy="277602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663E563" wp14:editId="271ADF8B">
            <wp:extent cx="3657600" cy="277602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87EFD83" wp14:editId="19C29F56">
            <wp:extent cx="3657600" cy="277602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p>
    <w:p w14:paraId="69B689F2" w14:textId="09399990" w:rsidR="002411C7" w:rsidRDefault="002411C7">
      <w:pPr>
        <w:rPr>
          <w:rFonts w:asciiTheme="majorHAnsi" w:eastAsiaTheme="majorEastAsia" w:hAnsiTheme="majorHAnsi" w:cstheme="majorBidi"/>
          <w:color w:val="2F5496" w:themeColor="accent1" w:themeShade="BF"/>
          <w:sz w:val="32"/>
          <w:szCs w:val="32"/>
        </w:rPr>
      </w:pPr>
      <w:r>
        <w:br w:type="page"/>
      </w:r>
    </w:p>
    <w:p w14:paraId="08A6E62E" w14:textId="15D8B094" w:rsidR="00F82F9C" w:rsidRDefault="002B5217" w:rsidP="00F82F9C">
      <w:pPr>
        <w:pStyle w:val="Heading2"/>
        <w:rPr>
          <w:ins w:id="117" w:author="SURYAWANSHI Kapil" w:date="2024-02-13T11:49:00Z"/>
        </w:rPr>
      </w:pPr>
      <w:bookmarkStart w:id="118" w:name="_Toc158718401"/>
      <w:ins w:id="119" w:author="SURYAWANSHI Kapil" w:date="2024-02-13T12:08:00Z">
        <w:r>
          <w:lastRenderedPageBreak/>
          <w:t>Setup</w:t>
        </w:r>
      </w:ins>
      <w:ins w:id="120" w:author="SURYAWANSHI Kapil" w:date="2024-02-13T11:49:00Z">
        <w:r w:rsidR="00F82F9C">
          <w:t xml:space="preserve"> Git </w:t>
        </w:r>
      </w:ins>
      <w:ins w:id="121" w:author="SURYAWANSHI Kapil" w:date="2024-02-13T12:08:00Z">
        <w:r>
          <w:t>&lt;-&gt;</w:t>
        </w:r>
      </w:ins>
      <w:ins w:id="122" w:author="SURYAWANSHI Kapil" w:date="2024-02-13T11:49:00Z">
        <w:r w:rsidR="00F82F9C">
          <w:t>GitHub</w:t>
        </w:r>
      </w:ins>
      <w:bookmarkEnd w:id="118"/>
      <w:ins w:id="123" w:author="SURYAWANSHI Kapil" w:date="2024-02-13T12:08:00Z">
        <w:r>
          <w:t xml:space="preserve"> communication</w:t>
        </w:r>
      </w:ins>
    </w:p>
    <w:p w14:paraId="05D9364D" w14:textId="77777777" w:rsidR="00F82F9C" w:rsidRPr="00E80518" w:rsidRDefault="00F82F9C" w:rsidP="00F82F9C">
      <w:pPr>
        <w:rPr>
          <w:ins w:id="124" w:author="SURYAWANSHI Kapil" w:date="2024-02-13T11:49:00Z"/>
        </w:rPr>
      </w:pPr>
    </w:p>
    <w:p w14:paraId="7904D54D" w14:textId="77777777" w:rsidR="00F82F9C" w:rsidRDefault="00F82F9C" w:rsidP="00F82F9C">
      <w:pPr>
        <w:rPr>
          <w:ins w:id="125" w:author="SURYAWANSHI Kapil" w:date="2024-02-13T11:49:00Z"/>
        </w:rPr>
      </w:pPr>
      <w:ins w:id="126" w:author="SURYAWANSHI Kapil" w:date="2024-02-13T11:49:00Z">
        <w:r>
          <w:t>To push/pull code from GitHub to local Git repository we need to configure secure connection using private-public key pair.</w:t>
        </w:r>
      </w:ins>
    </w:p>
    <w:p w14:paraId="4977E70E" w14:textId="1628A36B" w:rsidR="00F82F9C" w:rsidRDefault="00F82F9C" w:rsidP="00F82F9C">
      <w:pPr>
        <w:rPr>
          <w:ins w:id="127" w:author="SURYAWANSHI Kapil" w:date="2024-02-13T11:49:00Z"/>
        </w:rPr>
      </w:pPr>
      <w:ins w:id="128" w:author="SURYAWANSHI Kapil" w:date="2024-02-13T11:49:00Z">
        <w:r>
          <w:t>Navigate to the user</w:t>
        </w:r>
      </w:ins>
      <w:ins w:id="129" w:author="SURYAWANSHI Kapil" w:date="2024-02-13T12:09:00Z">
        <w:r w:rsidR="002B5217">
          <w:t xml:space="preserve"> </w:t>
        </w:r>
      </w:ins>
      <w:bookmarkStart w:id="130" w:name="_GoBack"/>
      <w:bookmarkEnd w:id="130"/>
      <w:ins w:id="131" w:author="SURYAWANSHI Kapil" w:date="2024-02-13T11:49:00Z">
        <w:r>
          <w:t>profile directory and create a ssh key. For this I have used ssh-keygen application from Git installation.</w:t>
        </w:r>
      </w:ins>
    </w:p>
    <w:p w14:paraId="17E7D623" w14:textId="77777777" w:rsidR="00F82F9C" w:rsidRDefault="00F82F9C" w:rsidP="00F82F9C">
      <w:pPr>
        <w:rPr>
          <w:ins w:id="132" w:author="SURYAWANSHI Kapil" w:date="2024-02-13T11:49:00Z"/>
        </w:rPr>
      </w:pPr>
      <w:ins w:id="133" w:author="SURYAWANSHI Kapil" w:date="2024-02-13T11:49:00Z">
        <w:r w:rsidRPr="00483290">
          <w:rPr>
            <w:noProof/>
          </w:rPr>
          <w:drawing>
            <wp:inline distT="0" distB="0" distL="0" distR="0" wp14:anchorId="288F27C5" wp14:editId="16F574D4">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3700"/>
                      </a:xfrm>
                      <a:prstGeom prst="rect">
                        <a:avLst/>
                      </a:prstGeom>
                    </pic:spPr>
                  </pic:pic>
                </a:graphicData>
              </a:graphic>
            </wp:inline>
          </w:drawing>
        </w:r>
      </w:ins>
    </w:p>
    <w:p w14:paraId="340EAC38" w14:textId="77777777" w:rsidR="00F82F9C" w:rsidRDefault="00F82F9C" w:rsidP="00F82F9C">
      <w:pPr>
        <w:rPr>
          <w:ins w:id="134" w:author="SURYAWANSHI Kapil" w:date="2024-02-13T11:49:00Z"/>
        </w:rPr>
      </w:pPr>
      <w:ins w:id="135" w:author="SURYAWANSHI Kapil" w:date="2024-02-13T11:49:00Z">
        <w:r w:rsidRPr="00483290">
          <w:rPr>
            <w:noProof/>
          </w:rPr>
          <w:drawing>
            <wp:inline distT="0" distB="0" distL="0" distR="0" wp14:anchorId="618FAEB2" wp14:editId="602DE004">
              <wp:extent cx="4477375" cy="25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7375" cy="2505425"/>
                      </a:xfrm>
                      <a:prstGeom prst="rect">
                        <a:avLst/>
                      </a:prstGeom>
                    </pic:spPr>
                  </pic:pic>
                </a:graphicData>
              </a:graphic>
            </wp:inline>
          </w:drawing>
        </w:r>
      </w:ins>
    </w:p>
    <w:p w14:paraId="31F1C054" w14:textId="77777777" w:rsidR="00F82F9C" w:rsidRDefault="00F82F9C" w:rsidP="00F82F9C">
      <w:pPr>
        <w:rPr>
          <w:ins w:id="136" w:author="SURYAWANSHI Kapil" w:date="2024-02-13T11:49:00Z"/>
        </w:rPr>
      </w:pPr>
      <w:ins w:id="137" w:author="SURYAWANSHI Kapil" w:date="2024-02-13T11:49:00Z">
        <w:r>
          <w:t>Now add the public key in Github settings.</w:t>
        </w:r>
      </w:ins>
    </w:p>
    <w:p w14:paraId="226C2425" w14:textId="77777777" w:rsidR="00F82F9C" w:rsidRDefault="00F82F9C" w:rsidP="00F82F9C">
      <w:pPr>
        <w:rPr>
          <w:ins w:id="138" w:author="SURYAWANSHI Kapil" w:date="2024-02-13T11:49:00Z"/>
        </w:rPr>
      </w:pPr>
      <w:ins w:id="139" w:author="SURYAWANSHI Kapil" w:date="2024-02-13T11:49:00Z">
        <w:r w:rsidRPr="00483290">
          <w:rPr>
            <w:noProof/>
          </w:rPr>
          <w:lastRenderedPageBreak/>
          <w:drawing>
            <wp:inline distT="0" distB="0" distL="0" distR="0" wp14:anchorId="5AF7F53C" wp14:editId="7587DB55">
              <wp:extent cx="5943600" cy="227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75840"/>
                      </a:xfrm>
                      <a:prstGeom prst="rect">
                        <a:avLst/>
                      </a:prstGeom>
                    </pic:spPr>
                  </pic:pic>
                </a:graphicData>
              </a:graphic>
            </wp:inline>
          </w:drawing>
        </w:r>
      </w:ins>
    </w:p>
    <w:p w14:paraId="29B359D0" w14:textId="77777777" w:rsidR="00F82F9C" w:rsidRDefault="00F82F9C" w:rsidP="00F82F9C">
      <w:pPr>
        <w:rPr>
          <w:ins w:id="140" w:author="SURYAWANSHI Kapil" w:date="2024-02-13T11:49:00Z"/>
        </w:rPr>
      </w:pPr>
      <w:ins w:id="141" w:author="SURYAWANSHI Kapil" w:date="2024-02-13T11:49:00Z">
        <w:r>
          <w:rPr>
            <w:noProof/>
          </w:rPr>
          <w:drawing>
            <wp:inline distT="0" distB="0" distL="0" distR="0" wp14:anchorId="77F6323A" wp14:editId="3AF1E012">
              <wp:extent cx="5943600" cy="2635664"/>
              <wp:effectExtent l="0" t="0" r="0" b="0"/>
              <wp:docPr id="104" name="Picture 104" descr="C:\Users\kyp\AppData\Local\Temp\SNAGHTML3e763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3e763a0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35664"/>
                      </a:xfrm>
                      <a:prstGeom prst="rect">
                        <a:avLst/>
                      </a:prstGeom>
                      <a:noFill/>
                      <a:ln>
                        <a:noFill/>
                      </a:ln>
                    </pic:spPr>
                  </pic:pic>
                </a:graphicData>
              </a:graphic>
            </wp:inline>
          </w:drawing>
        </w:r>
      </w:ins>
    </w:p>
    <w:p w14:paraId="60894725" w14:textId="77777777" w:rsidR="00F82F9C" w:rsidRDefault="00F82F9C" w:rsidP="00F82F9C">
      <w:pPr>
        <w:rPr>
          <w:ins w:id="142" w:author="SURYAWANSHI Kapil" w:date="2024-02-13T11:49:00Z"/>
        </w:rPr>
      </w:pPr>
      <w:ins w:id="143" w:author="SURYAWANSHI Kapil" w:date="2024-02-13T11:49:00Z">
        <w:r>
          <w:t>Now copy the contents from .pub key file into new key created below. Give any title you like.</w:t>
        </w:r>
      </w:ins>
    </w:p>
    <w:p w14:paraId="0D7B3454" w14:textId="77777777" w:rsidR="00F82F9C" w:rsidRDefault="00F82F9C" w:rsidP="00F82F9C">
      <w:pPr>
        <w:rPr>
          <w:ins w:id="144" w:author="SURYAWANSHI Kapil" w:date="2024-02-13T11:49:00Z"/>
        </w:rPr>
      </w:pPr>
      <w:ins w:id="145" w:author="SURYAWANSHI Kapil" w:date="2024-02-13T11:49:00Z">
        <w:r>
          <w:rPr>
            <w:noProof/>
          </w:rPr>
          <w:drawing>
            <wp:inline distT="0" distB="0" distL="0" distR="0" wp14:anchorId="6C2DD5E6" wp14:editId="3573BDB5">
              <wp:extent cx="5695950" cy="2599953"/>
              <wp:effectExtent l="0" t="0" r="0" b="0"/>
              <wp:docPr id="105" name="Picture 105" descr="C:\Users\kyp\AppData\Local\Temp\SNAGHTML3e78f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3e78fea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99162" cy="2601419"/>
                      </a:xfrm>
                      <a:prstGeom prst="rect">
                        <a:avLst/>
                      </a:prstGeom>
                      <a:noFill/>
                      <a:ln>
                        <a:noFill/>
                      </a:ln>
                    </pic:spPr>
                  </pic:pic>
                </a:graphicData>
              </a:graphic>
            </wp:inline>
          </w:drawing>
        </w:r>
      </w:ins>
    </w:p>
    <w:p w14:paraId="4A9344D8" w14:textId="77777777" w:rsidR="00F82F9C" w:rsidRDefault="00F82F9C" w:rsidP="00F82F9C">
      <w:pPr>
        <w:rPr>
          <w:ins w:id="146" w:author="SURYAWANSHI Kapil" w:date="2024-02-13T11:49:00Z"/>
        </w:rPr>
      </w:pPr>
      <w:ins w:id="147" w:author="SURYAWANSHI Kapil" w:date="2024-02-13T11:49:00Z">
        <w:r>
          <w:rPr>
            <w:noProof/>
          </w:rPr>
          <w:lastRenderedPageBreak/>
          <w:drawing>
            <wp:inline distT="0" distB="0" distL="0" distR="0" wp14:anchorId="3441AAFC" wp14:editId="56496468">
              <wp:extent cx="5619750" cy="2428030"/>
              <wp:effectExtent l="0" t="0" r="0" b="0"/>
              <wp:docPr id="106" name="Picture 106" descr="C:\Users\kyp\AppData\Local\Temp\SNAGHTML3e79b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3e79b7f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7477" cy="2431369"/>
                      </a:xfrm>
                      <a:prstGeom prst="rect">
                        <a:avLst/>
                      </a:prstGeom>
                      <a:noFill/>
                      <a:ln>
                        <a:noFill/>
                      </a:ln>
                    </pic:spPr>
                  </pic:pic>
                </a:graphicData>
              </a:graphic>
            </wp:inline>
          </w:drawing>
        </w:r>
      </w:ins>
    </w:p>
    <w:p w14:paraId="0EC4F381" w14:textId="77777777" w:rsidR="00F82F9C" w:rsidRDefault="00F82F9C" w:rsidP="00F82F9C">
      <w:pPr>
        <w:rPr>
          <w:ins w:id="148" w:author="SURYAWANSHI Kapil" w:date="2024-02-13T11:49:00Z"/>
        </w:rPr>
      </w:pPr>
      <w:ins w:id="149" w:author="SURYAWANSHI Kapil" w:date="2024-02-13T11:49:00Z">
        <w:r>
          <w:t>Once this is done now let’s clone and pull the repository from github into local directory to work on.</w:t>
        </w:r>
      </w:ins>
    </w:p>
    <w:p w14:paraId="34BE57F5" w14:textId="77777777" w:rsidR="00F82F9C" w:rsidRDefault="00F82F9C" w:rsidP="00F82F9C">
      <w:pPr>
        <w:rPr>
          <w:ins w:id="150" w:author="SURYAWANSHI Kapil" w:date="2024-02-13T11:49:00Z"/>
        </w:rPr>
      </w:pPr>
      <w:ins w:id="151" w:author="SURYAWANSHI Kapil" w:date="2024-02-13T11:49:00Z">
        <w:r>
          <w:t>Copy the clone url for the remote repository from github.</w:t>
        </w:r>
      </w:ins>
    </w:p>
    <w:p w14:paraId="05411F69" w14:textId="77777777" w:rsidR="00F82F9C" w:rsidRDefault="00F82F9C" w:rsidP="00F82F9C">
      <w:pPr>
        <w:rPr>
          <w:ins w:id="152" w:author="SURYAWANSHI Kapil" w:date="2024-02-13T11:49:00Z"/>
        </w:rPr>
      </w:pPr>
      <w:ins w:id="153" w:author="SURYAWANSHI Kapil" w:date="2024-02-13T11:49:00Z">
        <w:r>
          <w:rPr>
            <w:noProof/>
          </w:rPr>
          <w:drawing>
            <wp:inline distT="0" distB="0" distL="0" distR="0" wp14:anchorId="589DC1F8" wp14:editId="37273F48">
              <wp:extent cx="5943600" cy="2987939"/>
              <wp:effectExtent l="0" t="0" r="0" b="3175"/>
              <wp:docPr id="107" name="Picture 107" descr="C:\Users\kyp\AppData\Local\Temp\SNAGHTML3e7ef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3e7ef25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87939"/>
                      </a:xfrm>
                      <a:prstGeom prst="rect">
                        <a:avLst/>
                      </a:prstGeom>
                      <a:noFill/>
                      <a:ln>
                        <a:noFill/>
                      </a:ln>
                    </pic:spPr>
                  </pic:pic>
                </a:graphicData>
              </a:graphic>
            </wp:inline>
          </w:drawing>
        </w:r>
      </w:ins>
    </w:p>
    <w:p w14:paraId="2E5EA49C" w14:textId="77777777" w:rsidR="00F82F9C" w:rsidRDefault="00F82F9C" w:rsidP="00F82F9C">
      <w:pPr>
        <w:rPr>
          <w:ins w:id="154" w:author="SURYAWANSHI Kapil" w:date="2024-02-13T11:49:00Z"/>
        </w:rPr>
      </w:pPr>
      <w:ins w:id="155" w:author="SURYAWANSHI Kapil" w:date="2024-02-13T11:49:00Z">
        <w:r>
          <w:t>Create a local folder and open a command prompt in this folder, then clone this repo.</w:t>
        </w:r>
      </w:ins>
    </w:p>
    <w:p w14:paraId="7FDDC79D" w14:textId="77777777" w:rsidR="00F82F9C" w:rsidRDefault="00F82F9C" w:rsidP="00F82F9C">
      <w:pPr>
        <w:rPr>
          <w:ins w:id="156" w:author="SURYAWANSHI Kapil" w:date="2024-02-13T11:49:00Z"/>
        </w:rPr>
      </w:pPr>
      <w:ins w:id="157" w:author="SURYAWANSHI Kapil" w:date="2024-02-13T11:49:00Z">
        <w:r>
          <w:rPr>
            <w:noProof/>
          </w:rPr>
          <w:lastRenderedPageBreak/>
          <w:drawing>
            <wp:inline distT="0" distB="0" distL="0" distR="0" wp14:anchorId="77B36E1E" wp14:editId="3994613F">
              <wp:extent cx="5943600" cy="3151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Pr>
            <w:noProof/>
          </w:rPr>
          <w:lastRenderedPageBreak/>
          <w:drawing>
            <wp:inline distT="0" distB="0" distL="0" distR="0" wp14:anchorId="0C637A8B" wp14:editId="5F60D300">
              <wp:extent cx="5228571" cy="7438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99">
                        <a:extLst>
                          <a:ext uri="{28A0092B-C50C-407E-A947-70E740481C1C}">
                            <a14:useLocalDpi xmlns:a14="http://schemas.microsoft.com/office/drawing/2010/main" val="0"/>
                          </a:ext>
                        </a:extLst>
                      </a:blip>
                      <a:stretch>
                        <a:fillRect/>
                      </a:stretch>
                    </pic:blipFill>
                    <pic:spPr>
                      <a:xfrm>
                        <a:off x="0" y="0"/>
                        <a:ext cx="5228571" cy="7438095"/>
                      </a:xfrm>
                      <a:prstGeom prst="rect">
                        <a:avLst/>
                      </a:prstGeom>
                    </pic:spPr>
                  </pic:pic>
                </a:graphicData>
              </a:graphic>
            </wp:inline>
          </w:drawing>
        </w:r>
        <w:r>
          <w:rPr>
            <w:noProof/>
          </w:rPr>
          <w:lastRenderedPageBreak/>
          <w:drawing>
            <wp:inline distT="0" distB="0" distL="0" distR="0" wp14:anchorId="208BA329" wp14:editId="27FF0E8C">
              <wp:extent cx="5943600" cy="2578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Pr>
            <w:noProof/>
          </w:rPr>
          <w:drawing>
            <wp:inline distT="0" distB="0" distL="0" distR="0" wp14:anchorId="7EDDE29A" wp14:editId="214B34AB">
              <wp:extent cx="5943600" cy="31515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ins>
    </w:p>
    <w:p w14:paraId="7A3FD528" w14:textId="77777777" w:rsidR="00F82F9C" w:rsidRDefault="00F82F9C" w:rsidP="00F82F9C">
      <w:pPr>
        <w:rPr>
          <w:ins w:id="158" w:author="SURYAWANSHI Kapil" w:date="2024-02-13T11:49:00Z"/>
        </w:rPr>
      </w:pPr>
      <w:ins w:id="159" w:author="SURYAWANSHI Kapil" w:date="2024-02-13T11:49:00Z">
        <w:r>
          <w:t>Now open the local repo folder into Visual Studio Code.</w:t>
        </w:r>
      </w:ins>
    </w:p>
    <w:p w14:paraId="7DE15AEF" w14:textId="77777777" w:rsidR="00F82F9C" w:rsidRDefault="00F82F9C" w:rsidP="00F82F9C">
      <w:pPr>
        <w:rPr>
          <w:ins w:id="160" w:author="SURYAWANSHI Kapil" w:date="2024-02-13T11:49:00Z"/>
        </w:rPr>
      </w:pPr>
      <w:ins w:id="161" w:author="SURYAWANSHI Kapil" w:date="2024-02-13T11:49:00Z">
        <w:r>
          <w:rPr>
            <w:noProof/>
          </w:rPr>
          <w:lastRenderedPageBreak/>
          <w:drawing>
            <wp:inline distT="0" distB="0" distL="0" distR="0" wp14:anchorId="5D304E60" wp14:editId="213B92F1">
              <wp:extent cx="5943600" cy="2767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ins>
    </w:p>
    <w:p w14:paraId="496A8952" w14:textId="77777777" w:rsidR="00F82F9C" w:rsidRDefault="00F82F9C" w:rsidP="00F82F9C">
      <w:pPr>
        <w:rPr>
          <w:ins w:id="162" w:author="SURYAWANSHI Kapil" w:date="2024-02-13T11:49:00Z"/>
        </w:rPr>
      </w:pPr>
      <w:ins w:id="163" w:author="SURYAWANSHI Kapil" w:date="2024-02-13T11:49:00Z">
        <w:r>
          <w:rPr>
            <w:noProof/>
          </w:rPr>
          <w:drawing>
            <wp:inline distT="0" distB="0" distL="0" distR="0" wp14:anchorId="0580E7C5" wp14:editId="3D48173B">
              <wp:extent cx="5943600" cy="2787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ins>
    </w:p>
    <w:p w14:paraId="1722EA6E" w14:textId="77777777" w:rsidR="00F82F9C" w:rsidRDefault="00F82F9C" w:rsidP="00F82F9C">
      <w:pPr>
        <w:rPr>
          <w:ins w:id="164" w:author="SURYAWANSHI Kapil" w:date="2024-02-13T11:49:00Z"/>
        </w:rPr>
      </w:pPr>
      <w:ins w:id="165" w:author="SURYAWANSHI Kapil" w:date="2024-02-13T11:49:00Z">
        <w:r>
          <w:t>Verify that the changes are pushed into the remote repo by checking the files from Git hub.</w:t>
        </w:r>
      </w:ins>
    </w:p>
    <w:p w14:paraId="3188370F" w14:textId="77777777" w:rsidR="00F82F9C" w:rsidRDefault="00F82F9C" w:rsidP="00F82F9C">
      <w:pPr>
        <w:rPr>
          <w:ins w:id="166" w:author="SURYAWANSHI Kapil" w:date="2024-02-13T11:49:00Z"/>
        </w:rPr>
      </w:pPr>
      <w:ins w:id="167" w:author="SURYAWANSHI Kapil" w:date="2024-02-13T11:49:00Z">
        <w:r>
          <w:rPr>
            <w:noProof/>
          </w:rPr>
          <w:lastRenderedPageBreak/>
          <w:drawing>
            <wp:inline distT="0" distB="0" distL="0" distR="0" wp14:anchorId="11B001C9" wp14:editId="28413D35">
              <wp:extent cx="5943600" cy="2562131"/>
              <wp:effectExtent l="0" t="0" r="0" b="0"/>
              <wp:docPr id="114" name="Picture 114" descr="C:\Users\kyp\AppData\Local\Temp\SNAGHTML3e89a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3e89a52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62131"/>
                      </a:xfrm>
                      <a:prstGeom prst="rect">
                        <a:avLst/>
                      </a:prstGeom>
                      <a:noFill/>
                      <a:ln>
                        <a:noFill/>
                      </a:ln>
                    </pic:spPr>
                  </pic:pic>
                </a:graphicData>
              </a:graphic>
            </wp:inline>
          </w:drawing>
        </w:r>
      </w:ins>
    </w:p>
    <w:p w14:paraId="51B4FDA9" w14:textId="77777777" w:rsidR="00F82F9C" w:rsidRDefault="00F82F9C" w:rsidP="00F82F9C">
      <w:pPr>
        <w:rPr>
          <w:ins w:id="168" w:author="SURYAWANSHI Kapil" w:date="2024-02-13T11:49:00Z"/>
        </w:rPr>
      </w:pPr>
      <w:ins w:id="169" w:author="SURYAWANSHI Kapil" w:date="2024-02-13T11:49:00Z">
        <w:r>
          <w:t>Now creating new file in GitHub and verifying it in Visual Studio Code by pulling the remote changes.</w:t>
        </w:r>
      </w:ins>
    </w:p>
    <w:p w14:paraId="2774139D" w14:textId="77777777" w:rsidR="00F82F9C" w:rsidRDefault="00F82F9C" w:rsidP="00F82F9C">
      <w:pPr>
        <w:rPr>
          <w:ins w:id="170" w:author="SURYAWANSHI Kapil" w:date="2024-02-13T11:49:00Z"/>
        </w:rPr>
      </w:pPr>
      <w:ins w:id="171" w:author="SURYAWANSHI Kapil" w:date="2024-02-13T11:49:00Z">
        <w:r>
          <w:rPr>
            <w:noProof/>
          </w:rPr>
          <w:drawing>
            <wp:inline distT="0" distB="0" distL="0" distR="0" wp14:anchorId="69D5F524" wp14:editId="502A4C94">
              <wp:extent cx="5943600" cy="269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14:anchorId="01C8B631" wp14:editId="0C0222E9">
              <wp:extent cx="5943600" cy="11595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ins>
    </w:p>
    <w:p w14:paraId="2B2131FF" w14:textId="77777777" w:rsidR="00F82F9C" w:rsidRDefault="00F82F9C" w:rsidP="00F82F9C">
      <w:pPr>
        <w:rPr>
          <w:ins w:id="172" w:author="SURYAWANSHI Kapil" w:date="2024-02-13T11:49:00Z"/>
        </w:rPr>
      </w:pPr>
      <w:ins w:id="173" w:author="SURYAWANSHI Kapil" w:date="2024-02-13T11:49:00Z">
        <w:r>
          <w:t>Pull changes in Visual Studio Code and confirm.</w:t>
        </w:r>
      </w:ins>
    </w:p>
    <w:p w14:paraId="3387D3D0" w14:textId="77777777" w:rsidR="00F82F9C" w:rsidRDefault="00F82F9C" w:rsidP="00F82F9C">
      <w:pPr>
        <w:rPr>
          <w:ins w:id="174" w:author="SURYAWANSHI Kapil" w:date="2024-02-13T11:49:00Z"/>
        </w:rPr>
      </w:pPr>
      <w:ins w:id="175" w:author="SURYAWANSHI Kapil" w:date="2024-02-13T11:49:00Z">
        <w:r>
          <w:rPr>
            <w:noProof/>
          </w:rPr>
          <w:lastRenderedPageBreak/>
          <w:drawing>
            <wp:inline distT="0" distB="0" distL="0" distR="0" wp14:anchorId="49020576" wp14:editId="6D984EE8">
              <wp:extent cx="5943600" cy="4798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r>
          <w:rPr>
            <w:noProof/>
          </w:rPr>
          <w:drawing>
            <wp:inline distT="0" distB="0" distL="0" distR="0" wp14:anchorId="0717FD0A" wp14:editId="3E532BB2">
              <wp:extent cx="594360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ins>
    </w:p>
    <w:p w14:paraId="7CD593AC" w14:textId="77777777" w:rsidR="00F82F9C" w:rsidRPr="00140639" w:rsidRDefault="00F82F9C" w:rsidP="00F82F9C">
      <w:pPr>
        <w:rPr>
          <w:ins w:id="176" w:author="SURYAWANSHI Kapil" w:date="2024-02-13T11:49:00Z"/>
        </w:rPr>
      </w:pPr>
    </w:p>
    <w:p w14:paraId="45F376C7" w14:textId="5CF8A036" w:rsidR="0050158E" w:rsidRDefault="002B5217">
      <w:pPr>
        <w:pStyle w:val="Heading2"/>
        <w:rPr>
          <w:ins w:id="177" w:author="SURYAWANSHI Kapil" w:date="2024-02-13T11:04:00Z"/>
        </w:rPr>
        <w:pPrChange w:id="178" w:author="SURYAWANSHI Kapil" w:date="2024-02-13T11:04:00Z">
          <w:pPr>
            <w:pStyle w:val="Heading1"/>
          </w:pPr>
        </w:pPrChange>
      </w:pPr>
      <w:bookmarkStart w:id="179" w:name="_Toc158718402"/>
      <w:ins w:id="180" w:author="SURYAWANSHI Kapil" w:date="2024-02-13T12:08:00Z">
        <w:r>
          <w:lastRenderedPageBreak/>
          <w:t>Setup</w:t>
        </w:r>
      </w:ins>
      <w:ins w:id="181" w:author="SURYAWANSHI Kapil" w:date="2024-02-13T11:04:00Z">
        <w:r w:rsidR="00F82F9C">
          <w:t xml:space="preserve"> </w:t>
        </w:r>
      </w:ins>
      <w:ins w:id="182" w:author="SURYAWANSHI Kapil" w:date="2024-02-13T11:50:00Z">
        <w:r w:rsidR="00F82F9C">
          <w:t>Front End</w:t>
        </w:r>
      </w:ins>
      <w:ins w:id="183" w:author="SURYAWANSHI Kapil" w:date="2024-02-13T11:04:00Z">
        <w:r w:rsidR="0050158E">
          <w:t xml:space="preserve"> app</w:t>
        </w:r>
        <w:bookmarkEnd w:id="179"/>
      </w:ins>
    </w:p>
    <w:p w14:paraId="56D1D853" w14:textId="01DC60A5" w:rsidR="0050158E" w:rsidRDefault="0050158E">
      <w:pPr>
        <w:rPr>
          <w:ins w:id="184" w:author="SURYAWANSHI Kapil" w:date="2024-02-13T11:04:00Z"/>
        </w:rPr>
        <w:pPrChange w:id="185" w:author="SURYAWANSHI Kapil" w:date="2024-02-13T11:04:00Z">
          <w:pPr>
            <w:pStyle w:val="Heading1"/>
          </w:pPr>
        </w:pPrChange>
      </w:pPr>
    </w:p>
    <w:p w14:paraId="7E7440D3" w14:textId="38104024" w:rsidR="0050158E" w:rsidRDefault="0050158E">
      <w:pPr>
        <w:rPr>
          <w:ins w:id="186" w:author="SURYAWANSHI Kapil" w:date="2024-02-13T11:05:00Z"/>
        </w:rPr>
        <w:pPrChange w:id="187" w:author="SURYAWANSHI Kapil" w:date="2024-02-13T11:04:00Z">
          <w:pPr>
            <w:pStyle w:val="Heading1"/>
          </w:pPr>
        </w:pPrChange>
      </w:pPr>
      <w:ins w:id="188" w:author="SURYAWANSHI Kapil" w:date="2024-02-13T11:04:00Z">
        <w:r>
          <w:t xml:space="preserve">From Visual Studio Code create a react app as below. </w:t>
        </w:r>
      </w:ins>
      <w:ins w:id="189" w:author="SURYAWANSHI Kapil" w:date="2024-02-13T11:05:00Z">
        <w:r>
          <w:t>(I have created the app and pushed it to the Github repo, so you don’t need to to these steps. Only pull the latest code into your local repo.)</w:t>
        </w:r>
      </w:ins>
    </w:p>
    <w:p w14:paraId="6279850F" w14:textId="08AB90B8" w:rsidR="0050158E" w:rsidRDefault="0050158E">
      <w:pPr>
        <w:rPr>
          <w:ins w:id="190" w:author="SURYAWANSHI Kapil" w:date="2024-02-13T11:06:00Z"/>
        </w:rPr>
        <w:pPrChange w:id="191" w:author="SURYAWANSHI Kapil" w:date="2024-02-13T11:04:00Z">
          <w:pPr>
            <w:pStyle w:val="Heading1"/>
          </w:pPr>
        </w:pPrChange>
      </w:pPr>
      <w:ins w:id="192" w:author="SURYAWANSHI Kapil" w:date="2024-02-13T11:06:00Z">
        <w:r>
          <w:rPr>
            <w:noProof/>
          </w:rPr>
          <w:drawing>
            <wp:inline distT="0" distB="0" distL="0" distR="0" wp14:anchorId="31B5C09F" wp14:editId="19371411">
              <wp:extent cx="5438095" cy="3638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09">
                        <a:extLst>
                          <a:ext uri="{28A0092B-C50C-407E-A947-70E740481C1C}">
                            <a14:useLocalDpi xmlns:a14="http://schemas.microsoft.com/office/drawing/2010/main" val="0"/>
                          </a:ext>
                        </a:extLst>
                      </a:blip>
                      <a:stretch>
                        <a:fillRect/>
                      </a:stretch>
                    </pic:blipFill>
                    <pic:spPr>
                      <a:xfrm>
                        <a:off x="0" y="0"/>
                        <a:ext cx="5438095" cy="3638095"/>
                      </a:xfrm>
                      <a:prstGeom prst="rect">
                        <a:avLst/>
                      </a:prstGeom>
                    </pic:spPr>
                  </pic:pic>
                </a:graphicData>
              </a:graphic>
            </wp:inline>
          </w:drawing>
        </w:r>
      </w:ins>
    </w:p>
    <w:p w14:paraId="38DBA934" w14:textId="2F3BA37A" w:rsidR="0050158E" w:rsidRDefault="0050158E">
      <w:pPr>
        <w:rPr>
          <w:ins w:id="193" w:author="SURYAWANSHI Kapil" w:date="2024-02-13T11:07:00Z"/>
        </w:rPr>
        <w:pPrChange w:id="194" w:author="SURYAWANSHI Kapil" w:date="2024-02-13T11:04:00Z">
          <w:pPr>
            <w:pStyle w:val="Heading1"/>
          </w:pPr>
        </w:pPrChange>
      </w:pPr>
      <w:ins w:id="195" w:author="SURYAWANSHI Kapil" w:date="2024-02-13T11:07:00Z">
        <w:r>
          <w:t>This created a template project for us. Note that it also have a file .gitignore which contains all the files which should not be part of the repo as these are runtime file.</w:t>
        </w:r>
      </w:ins>
    </w:p>
    <w:p w14:paraId="1DFB54E4" w14:textId="76268187" w:rsidR="0050158E" w:rsidRDefault="0050158E">
      <w:pPr>
        <w:rPr>
          <w:ins w:id="196" w:author="SURYAWANSHI Kapil" w:date="2024-02-13T11:08:00Z"/>
        </w:rPr>
        <w:pPrChange w:id="197" w:author="SURYAWANSHI Kapil" w:date="2024-02-13T11:04:00Z">
          <w:pPr>
            <w:pStyle w:val="Heading1"/>
          </w:pPr>
        </w:pPrChange>
      </w:pPr>
      <w:ins w:id="198" w:author="SURYAWANSHI Kapil" w:date="2024-02-13T11:08:00Z">
        <w:r>
          <w:rPr>
            <w:noProof/>
          </w:rPr>
          <w:lastRenderedPageBreak/>
          <w:drawing>
            <wp:inline distT="0" distB="0" distL="0" distR="0" wp14:anchorId="16AA2DA2" wp14:editId="083ECD74">
              <wp:extent cx="5943600" cy="511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ins>
    </w:p>
    <w:p w14:paraId="3E4410E7" w14:textId="1D9A7975" w:rsidR="0050158E" w:rsidRDefault="00C67735">
      <w:pPr>
        <w:rPr>
          <w:ins w:id="199" w:author="SURYAWANSHI Kapil" w:date="2024-02-13T11:10:00Z"/>
        </w:rPr>
        <w:pPrChange w:id="200" w:author="SURYAWANSHI Kapil" w:date="2024-02-13T11:04:00Z">
          <w:pPr>
            <w:pStyle w:val="Heading1"/>
          </w:pPr>
        </w:pPrChange>
      </w:pPr>
      <w:ins w:id="201" w:author="SURYAWANSHI Kapil" w:date="2024-02-13T11:08:00Z">
        <w:r>
          <w:t xml:space="preserve">When you would pull the  code for the first time, you will need to install all the dependencies locally by executing </w:t>
        </w:r>
      </w:ins>
      <w:ins w:id="202" w:author="SURYAWANSHI Kapil" w:date="2024-02-13T11:10:00Z">
        <w:r>
          <w:t>“</w:t>
        </w:r>
      </w:ins>
      <w:ins w:id="203" w:author="SURYAWANSHI Kapil" w:date="2024-02-13T11:08:00Z">
        <w:r>
          <w:t>npm install</w:t>
        </w:r>
      </w:ins>
      <w:ins w:id="204" w:author="SURYAWANSHI Kapil" w:date="2024-02-13T11:10:00Z">
        <w:r>
          <w:t>” in VSCode terminal inside “client” folder.</w:t>
        </w:r>
      </w:ins>
    </w:p>
    <w:p w14:paraId="4A3247D5" w14:textId="1E773E7F" w:rsidR="00C67735" w:rsidRDefault="00C67735">
      <w:pPr>
        <w:rPr>
          <w:ins w:id="205" w:author="SURYAWANSHI Kapil" w:date="2024-02-13T11:11:00Z"/>
        </w:rPr>
        <w:pPrChange w:id="206" w:author="SURYAWANSHI Kapil" w:date="2024-02-13T11:04:00Z">
          <w:pPr>
            <w:pStyle w:val="Heading1"/>
          </w:pPr>
        </w:pPrChange>
      </w:pPr>
      <w:ins w:id="207" w:author="SURYAWANSHI Kapil" w:date="2024-02-13T11:10:00Z">
        <w:r>
          <w:t>After this is done, execute “npm run dev” to start the server which can host the application in br</w:t>
        </w:r>
      </w:ins>
      <w:ins w:id="208" w:author="SURYAWANSHI Kapil" w:date="2024-02-13T11:11:00Z">
        <w:r>
          <w:t>o</w:t>
        </w:r>
      </w:ins>
      <w:ins w:id="209" w:author="SURYAWANSHI Kapil" w:date="2024-02-13T11:10:00Z">
        <w:r>
          <w:t>wser</w:t>
        </w:r>
      </w:ins>
      <w:ins w:id="210" w:author="SURYAWANSHI Kapil" w:date="2024-02-13T11:11:00Z">
        <w:r>
          <w:t xml:space="preserve"> as below.</w:t>
        </w:r>
      </w:ins>
    </w:p>
    <w:p w14:paraId="5FA55EFC" w14:textId="55578A4F" w:rsidR="00C67735" w:rsidRDefault="00C67735">
      <w:pPr>
        <w:rPr>
          <w:ins w:id="211" w:author="SURYAWANSHI Kapil" w:date="2024-02-13T11:08:00Z"/>
        </w:rPr>
        <w:pPrChange w:id="212" w:author="SURYAWANSHI Kapil" w:date="2024-02-13T11:04:00Z">
          <w:pPr>
            <w:pStyle w:val="Heading1"/>
          </w:pPr>
        </w:pPrChange>
      </w:pPr>
      <w:ins w:id="213" w:author="SURYAWANSHI Kapil" w:date="2024-02-13T11:12:00Z">
        <w:r>
          <w:rPr>
            <w:noProof/>
          </w:rPr>
          <w:lastRenderedPageBreak/>
          <w:drawing>
            <wp:inline distT="0" distB="0" distL="0" distR="0" wp14:anchorId="5BBC018F" wp14:editId="0C121F9C">
              <wp:extent cx="4571429" cy="18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1">
                        <a:extLst>
                          <a:ext uri="{28A0092B-C50C-407E-A947-70E740481C1C}">
                            <a14:useLocalDpi xmlns:a14="http://schemas.microsoft.com/office/drawing/2010/main" val="0"/>
                          </a:ext>
                        </a:extLst>
                      </a:blip>
                      <a:stretch>
                        <a:fillRect/>
                      </a:stretch>
                    </pic:blipFill>
                    <pic:spPr>
                      <a:xfrm>
                        <a:off x="0" y="0"/>
                        <a:ext cx="4571429" cy="1895238"/>
                      </a:xfrm>
                      <a:prstGeom prst="rect">
                        <a:avLst/>
                      </a:prstGeom>
                    </pic:spPr>
                  </pic:pic>
                </a:graphicData>
              </a:graphic>
            </wp:inline>
          </w:drawing>
        </w:r>
        <w:r>
          <w:rPr>
            <w:noProof/>
          </w:rPr>
          <w:drawing>
            <wp:inline distT="0" distB="0" distL="0" distR="0" wp14:anchorId="1A61EBA4" wp14:editId="2979B24E">
              <wp:extent cx="5943600" cy="43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392295"/>
                      </a:xfrm>
                      <a:prstGeom prst="rect">
                        <a:avLst/>
                      </a:prstGeom>
                    </pic:spPr>
                  </pic:pic>
                </a:graphicData>
              </a:graphic>
            </wp:inline>
          </w:drawing>
        </w:r>
      </w:ins>
    </w:p>
    <w:p w14:paraId="002B6FA9" w14:textId="77777777" w:rsidR="00C67735" w:rsidRPr="0050158E" w:rsidRDefault="00C67735">
      <w:pPr>
        <w:rPr>
          <w:ins w:id="214" w:author="SURYAWANSHI Kapil" w:date="2024-02-13T11:04:00Z"/>
        </w:rPr>
        <w:pPrChange w:id="215" w:author="SURYAWANSHI Kapil" w:date="2024-02-13T11:04:00Z">
          <w:pPr>
            <w:pStyle w:val="Heading1"/>
          </w:pPr>
        </w:pPrChange>
      </w:pPr>
    </w:p>
    <w:p w14:paraId="0E61630C" w14:textId="6D352FAC" w:rsidR="00F82F9C" w:rsidRDefault="002B5217">
      <w:pPr>
        <w:pStyle w:val="Heading2"/>
        <w:rPr>
          <w:ins w:id="216" w:author="SURYAWANSHI Kapil" w:date="2024-02-13T11:49:00Z"/>
        </w:rPr>
      </w:pPr>
      <w:bookmarkStart w:id="217" w:name="_Toc158718403"/>
      <w:ins w:id="218" w:author="SURYAWANSHI Kapil" w:date="2024-02-13T12:08:00Z">
        <w:r>
          <w:t>Setup</w:t>
        </w:r>
      </w:ins>
      <w:ins w:id="219" w:author="SURYAWANSHI Kapil" w:date="2024-02-13T11:49:00Z">
        <w:r w:rsidR="00F82F9C">
          <w:t xml:space="preserve"> </w:t>
        </w:r>
      </w:ins>
      <w:ins w:id="220" w:author="SURYAWANSHI Kapil" w:date="2024-02-13T11:50:00Z">
        <w:r w:rsidR="00F82F9C">
          <w:t>Back End</w:t>
        </w:r>
      </w:ins>
      <w:ins w:id="221" w:author="SURYAWANSHI Kapil" w:date="2024-02-13T11:49:00Z">
        <w:r w:rsidR="00F82F9C">
          <w:t xml:space="preserve"> App</w:t>
        </w:r>
        <w:bookmarkEnd w:id="217"/>
      </w:ins>
    </w:p>
    <w:p w14:paraId="249F01A0" w14:textId="53486D81" w:rsidR="00F82F9C" w:rsidRDefault="00F82F9C">
      <w:pPr>
        <w:rPr>
          <w:ins w:id="222" w:author="SURYAWANSHI Kapil" w:date="2024-02-13T11:50:00Z"/>
        </w:rPr>
        <w:pPrChange w:id="223" w:author="SURYAWANSHI Kapil" w:date="2024-02-13T11:49:00Z">
          <w:pPr>
            <w:pStyle w:val="Heading2"/>
          </w:pPr>
        </w:pPrChange>
      </w:pPr>
    </w:p>
    <w:p w14:paraId="1C9DD651" w14:textId="0B0A3E0C" w:rsidR="00F82F9C" w:rsidRDefault="00F82F9C">
      <w:pPr>
        <w:rPr>
          <w:ins w:id="224" w:author="SURYAWANSHI Kapil" w:date="2024-02-13T11:50:00Z"/>
        </w:rPr>
        <w:pPrChange w:id="225" w:author="SURYAWANSHI Kapil" w:date="2024-02-13T11:49:00Z">
          <w:pPr>
            <w:pStyle w:val="Heading2"/>
          </w:pPr>
        </w:pPrChange>
      </w:pPr>
      <w:ins w:id="226" w:author="SURYAWANSHI Kapil" w:date="2024-02-13T11:50:00Z">
        <w:r>
          <w:t xml:space="preserve">Pull from Visual Studio Code which will sync server and db directories in the local repository. </w:t>
        </w:r>
      </w:ins>
    </w:p>
    <w:p w14:paraId="22FAFD5F" w14:textId="5763819F" w:rsidR="00F82F9C" w:rsidRDefault="002B5217">
      <w:pPr>
        <w:rPr>
          <w:ins w:id="227" w:author="SURYAWANSHI Kapil" w:date="2024-02-13T11:51:00Z"/>
        </w:rPr>
        <w:pPrChange w:id="228" w:author="SURYAWANSHI Kapil" w:date="2024-02-13T11:49:00Z">
          <w:pPr>
            <w:pStyle w:val="Heading2"/>
          </w:pPr>
        </w:pPrChange>
      </w:pPr>
      <w:ins w:id="229" w:author="SURYAWANSHI Kapil" w:date="2024-02-13T12:07:00Z">
        <w:r>
          <w:rPr>
            <w:noProof/>
          </w:rPr>
          <w:lastRenderedPageBreak/>
          <w:drawing>
            <wp:inline distT="0" distB="0" distL="0" distR="0" wp14:anchorId="1F70A1E8" wp14:editId="307EFA3E">
              <wp:extent cx="4780952" cy="47238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3">
                        <a:extLst>
                          <a:ext uri="{28A0092B-C50C-407E-A947-70E740481C1C}">
                            <a14:useLocalDpi xmlns:a14="http://schemas.microsoft.com/office/drawing/2010/main" val="0"/>
                          </a:ext>
                        </a:extLst>
                      </a:blip>
                      <a:stretch>
                        <a:fillRect/>
                      </a:stretch>
                    </pic:blipFill>
                    <pic:spPr>
                      <a:xfrm>
                        <a:off x="0" y="0"/>
                        <a:ext cx="4780952" cy="4723809"/>
                      </a:xfrm>
                      <a:prstGeom prst="rect">
                        <a:avLst/>
                      </a:prstGeom>
                    </pic:spPr>
                  </pic:pic>
                </a:graphicData>
              </a:graphic>
            </wp:inline>
          </w:drawing>
        </w:r>
      </w:ins>
    </w:p>
    <w:p w14:paraId="22A916A8" w14:textId="549895D8" w:rsidR="00D119CB" w:rsidRDefault="00D119CB">
      <w:pPr>
        <w:rPr>
          <w:ins w:id="230" w:author="SURYAWANSHI Kapil" w:date="2024-02-13T12:07:00Z"/>
        </w:rPr>
        <w:pPrChange w:id="231" w:author="SURYAWANSHI Kapil" w:date="2024-02-13T11:49:00Z">
          <w:pPr>
            <w:pStyle w:val="Heading2"/>
          </w:pPr>
        </w:pPrChange>
      </w:pPr>
      <w:ins w:id="232" w:author="SURYAWANSHI Kapil" w:date="2024-02-13T11:51:00Z">
        <w:r>
          <w:t>Db directory would hold the SQL script that will be used to create schema and sample data in database.</w:t>
        </w:r>
      </w:ins>
    </w:p>
    <w:p w14:paraId="7CB9673E" w14:textId="595D3253" w:rsidR="002B5217" w:rsidRDefault="002B5217">
      <w:pPr>
        <w:rPr>
          <w:ins w:id="233" w:author="SURYAWANSHI Kapil" w:date="2024-02-13T11:51:00Z"/>
        </w:rPr>
        <w:pPrChange w:id="234" w:author="SURYAWANSHI Kapil" w:date="2024-02-13T11:49:00Z">
          <w:pPr>
            <w:pStyle w:val="Heading2"/>
          </w:pPr>
        </w:pPrChange>
      </w:pPr>
      <w:ins w:id="235" w:author="SURYAWANSHI Kapil" w:date="2024-02-13T12:07:00Z">
        <w:r>
          <w:t>Docs directory holds documents (non-source code files) related to this application.</w:t>
        </w:r>
      </w:ins>
    </w:p>
    <w:p w14:paraId="54969A28" w14:textId="023FDBF8" w:rsidR="00D119CB" w:rsidRDefault="00D119CB">
      <w:pPr>
        <w:rPr>
          <w:ins w:id="236" w:author="SURYAWANSHI Kapil" w:date="2024-02-13T11:52:00Z"/>
        </w:rPr>
        <w:pPrChange w:id="237" w:author="SURYAWANSHI Kapil" w:date="2024-02-13T11:49:00Z">
          <w:pPr>
            <w:pStyle w:val="Heading2"/>
          </w:pPr>
        </w:pPrChange>
      </w:pPr>
      <w:ins w:id="238" w:author="SURYAWANSHI Kapil" w:date="2024-02-13T11:52:00Z">
        <w:r>
          <w:t xml:space="preserve">Server directory would hold the backend app. At this time I have server.js file created with sample endpoint services using ExpressJS module. </w:t>
        </w:r>
      </w:ins>
    </w:p>
    <w:p w14:paraId="66E675A2" w14:textId="3FB08D20" w:rsidR="00D119CB" w:rsidRDefault="00D119CB">
      <w:pPr>
        <w:rPr>
          <w:ins w:id="239" w:author="SURYAWANSHI Kapil" w:date="2024-02-13T11:54:00Z"/>
        </w:rPr>
        <w:pPrChange w:id="240" w:author="SURYAWANSHI Kapil" w:date="2024-02-13T11:49:00Z">
          <w:pPr>
            <w:pStyle w:val="Heading2"/>
          </w:pPr>
        </w:pPrChange>
      </w:pPr>
      <w:ins w:id="241" w:author="SURYAWANSHI Kapil" w:date="2024-02-13T11:52:00Z">
        <w:r>
          <w:t>To run</w:t>
        </w:r>
      </w:ins>
      <w:ins w:id="242" w:author="SURYAWANSHI Kapil" w:date="2024-02-13T11:53:00Z">
        <w:r>
          <w:t xml:space="preserve"> the server app, you would navigate to server directory and execute “npm install” to install related packages. Then from the terminal execute “</w:t>
        </w:r>
      </w:ins>
      <w:ins w:id="243" w:author="SURYAWANSHI Kapil" w:date="2024-02-13T11:54:00Z">
        <w:r>
          <w:t>node server.js</w:t>
        </w:r>
      </w:ins>
      <w:ins w:id="244" w:author="SURYAWANSHI Kapil" w:date="2024-02-13T11:53:00Z">
        <w:r>
          <w:t xml:space="preserve">” to start the </w:t>
        </w:r>
      </w:ins>
      <w:ins w:id="245" w:author="SURYAWANSHI Kapil" w:date="2024-02-13T11:54:00Z">
        <w:r>
          <w:t>server</w:t>
        </w:r>
      </w:ins>
      <w:ins w:id="246" w:author="SURYAWANSHI Kapil" w:date="2024-02-13T11:53:00Z">
        <w:r>
          <w:t>.</w:t>
        </w:r>
      </w:ins>
    </w:p>
    <w:p w14:paraId="7322CC7A" w14:textId="5423AB8F" w:rsidR="00D119CB" w:rsidRDefault="00D119CB">
      <w:pPr>
        <w:rPr>
          <w:ins w:id="247" w:author="SURYAWANSHI Kapil" w:date="2024-02-13T11:54:00Z"/>
        </w:rPr>
        <w:pPrChange w:id="248" w:author="SURYAWANSHI Kapil" w:date="2024-02-13T11:49:00Z">
          <w:pPr>
            <w:pStyle w:val="Heading2"/>
          </w:pPr>
        </w:pPrChange>
      </w:pPr>
      <w:ins w:id="249" w:author="SURYAWANSHI Kapil" w:date="2024-02-13T11:54:00Z">
        <w:r>
          <w:rPr>
            <w:noProof/>
          </w:rPr>
          <w:drawing>
            <wp:inline distT="0" distB="0" distL="0" distR="0" wp14:anchorId="1E2A49AC" wp14:editId="59B3C71F">
              <wp:extent cx="5943600" cy="14725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ins>
    </w:p>
    <w:p w14:paraId="420328B6" w14:textId="77777777" w:rsidR="00D119CB" w:rsidRDefault="00D119CB">
      <w:pPr>
        <w:rPr>
          <w:ins w:id="250" w:author="SURYAWANSHI Kapil" w:date="2024-02-13T11:55:00Z"/>
        </w:rPr>
        <w:pPrChange w:id="251" w:author="SURYAWANSHI Kapil" w:date="2024-02-13T11:49:00Z">
          <w:pPr>
            <w:pStyle w:val="Heading2"/>
          </w:pPr>
        </w:pPrChange>
      </w:pPr>
      <w:ins w:id="252" w:author="SURYAWANSHI Kapil" w:date="2024-02-13T11:54:00Z">
        <w:r>
          <w:t xml:space="preserve">Test this server from browser by navigating to </w:t>
        </w:r>
      </w:ins>
      <w:ins w:id="253" w:author="SURYAWANSHI Kapil" w:date="2024-02-13T11:55:00Z">
        <w:r>
          <w:t xml:space="preserve">any of the following url </w:t>
        </w:r>
      </w:ins>
    </w:p>
    <w:p w14:paraId="777965A9" w14:textId="4D44FE3F" w:rsidR="00D119CB" w:rsidRDefault="00D119CB">
      <w:pPr>
        <w:rPr>
          <w:ins w:id="254" w:author="SURYAWANSHI Kapil" w:date="2024-02-13T11:55:00Z"/>
        </w:rPr>
        <w:pPrChange w:id="255" w:author="SURYAWANSHI Kapil" w:date="2024-02-13T11:49:00Z">
          <w:pPr>
            <w:pStyle w:val="Heading2"/>
          </w:pPr>
        </w:pPrChange>
      </w:pPr>
      <w:ins w:id="256" w:author="SURYAWANSHI Kapil" w:date="2024-02-13T11:55:00Z">
        <w:r>
          <w:lastRenderedPageBreak/>
          <w:fldChar w:fldCharType="begin"/>
        </w:r>
        <w:r>
          <w:instrText xml:space="preserve"> HYPERLINK "http://localhost:3000/api/users/" </w:instrText>
        </w:r>
        <w:r>
          <w:fldChar w:fldCharType="separate"/>
        </w:r>
        <w:r w:rsidRPr="00644D9A">
          <w:rPr>
            <w:rStyle w:val="Hyperlink"/>
          </w:rPr>
          <w:t>http://localhost:3000/api/users/</w:t>
        </w:r>
        <w:r>
          <w:fldChar w:fldCharType="end"/>
        </w:r>
      </w:ins>
    </w:p>
    <w:p w14:paraId="640941E4" w14:textId="6E1556C3" w:rsidR="00D119CB" w:rsidRDefault="00D119CB" w:rsidP="00D119CB">
      <w:pPr>
        <w:rPr>
          <w:ins w:id="257" w:author="SURYAWANSHI Kapil" w:date="2024-02-13T11:55:00Z"/>
        </w:rPr>
      </w:pPr>
      <w:ins w:id="258" w:author="SURYAWANSHI Kapil" w:date="2024-02-13T11:55:00Z">
        <w:r>
          <w:fldChar w:fldCharType="begin"/>
        </w:r>
        <w:r>
          <w:instrText xml:space="preserve"> HYPERLINK "http://localhost:3000/api/categories/" </w:instrText>
        </w:r>
        <w:r>
          <w:fldChar w:fldCharType="separate"/>
        </w:r>
        <w:r w:rsidRPr="00644D9A">
          <w:rPr>
            <w:rStyle w:val="Hyperlink"/>
          </w:rPr>
          <w:t>http://localhost:3000/api/categories/</w:t>
        </w:r>
        <w:r>
          <w:fldChar w:fldCharType="end"/>
        </w:r>
      </w:ins>
    </w:p>
    <w:p w14:paraId="1E5727F9" w14:textId="01409F67" w:rsidR="00D119CB" w:rsidRDefault="00D119CB" w:rsidP="00D119CB">
      <w:pPr>
        <w:rPr>
          <w:ins w:id="259" w:author="SURYAWANSHI Kapil" w:date="2024-02-13T11:56:00Z"/>
        </w:rPr>
      </w:pPr>
      <w:ins w:id="260" w:author="SURYAWANSHI Kapil" w:date="2024-02-13T11:56:00Z">
        <w:r>
          <w:fldChar w:fldCharType="begin"/>
        </w:r>
        <w:r>
          <w:instrText xml:space="preserve"> HYPERLINK "</w:instrText>
        </w:r>
      </w:ins>
      <w:ins w:id="261" w:author="SURYAWANSHI Kapil" w:date="2024-02-13T11:55:00Z">
        <w:r>
          <w:instrText>http://localhost:3000/api/expenses/</w:instrText>
        </w:r>
      </w:ins>
      <w:ins w:id="262" w:author="SURYAWANSHI Kapil" w:date="2024-02-13T11:56:00Z">
        <w:r>
          <w:instrText xml:space="preserve">" </w:instrText>
        </w:r>
        <w:r>
          <w:fldChar w:fldCharType="separate"/>
        </w:r>
      </w:ins>
      <w:ins w:id="263" w:author="SURYAWANSHI Kapil" w:date="2024-02-13T11:55:00Z">
        <w:r w:rsidRPr="00644D9A">
          <w:rPr>
            <w:rStyle w:val="Hyperlink"/>
          </w:rPr>
          <w:t>http://localhost:3000/api/expenses/</w:t>
        </w:r>
      </w:ins>
      <w:ins w:id="264" w:author="SURYAWANSHI Kapil" w:date="2024-02-13T11:56:00Z">
        <w:r>
          <w:fldChar w:fldCharType="end"/>
        </w:r>
      </w:ins>
    </w:p>
    <w:p w14:paraId="22245E85" w14:textId="7FF37140" w:rsidR="00D119CB" w:rsidRDefault="00971BD9" w:rsidP="00D119CB">
      <w:pPr>
        <w:rPr>
          <w:ins w:id="265" w:author="SURYAWANSHI Kapil" w:date="2024-02-13T11:56:00Z"/>
        </w:rPr>
      </w:pPr>
      <w:ins w:id="266" w:author="SURYAWANSHI Kapil" w:date="2024-02-13T11:56:00Z">
        <w:r>
          <w:fldChar w:fldCharType="begin"/>
        </w:r>
        <w:r>
          <w:instrText xml:space="preserve"> HYPERLINK "http://localhost:3000/api/incomes/" </w:instrText>
        </w:r>
        <w:r>
          <w:fldChar w:fldCharType="separate"/>
        </w:r>
        <w:r w:rsidRPr="00644D9A">
          <w:rPr>
            <w:rStyle w:val="Hyperlink"/>
          </w:rPr>
          <w:t>http://localhost:3000/api/incomes/</w:t>
        </w:r>
        <w:r>
          <w:fldChar w:fldCharType="end"/>
        </w:r>
      </w:ins>
    </w:p>
    <w:p w14:paraId="0AD16ABF" w14:textId="77777777" w:rsidR="00971BD9" w:rsidRPr="00F82F9C" w:rsidRDefault="00971BD9" w:rsidP="00D119CB">
      <w:pPr>
        <w:rPr>
          <w:ins w:id="267" w:author="SURYAWANSHI Kapil" w:date="2024-02-13T11:56:00Z"/>
        </w:rPr>
      </w:pPr>
    </w:p>
    <w:p w14:paraId="2343540A" w14:textId="77777777" w:rsidR="00D119CB" w:rsidRPr="00F82F9C" w:rsidRDefault="00D119CB" w:rsidP="00D119CB">
      <w:pPr>
        <w:rPr>
          <w:ins w:id="268" w:author="SURYAWANSHI Kapil" w:date="2024-02-13T11:55:00Z"/>
        </w:rPr>
      </w:pPr>
    </w:p>
    <w:p w14:paraId="200097CE" w14:textId="77777777" w:rsidR="00D119CB" w:rsidRPr="00F82F9C" w:rsidRDefault="00D119CB" w:rsidP="00D119CB">
      <w:pPr>
        <w:rPr>
          <w:ins w:id="269" w:author="SURYAWANSHI Kapil" w:date="2024-02-13T11:55:00Z"/>
        </w:rPr>
      </w:pPr>
    </w:p>
    <w:p w14:paraId="00C3BA94" w14:textId="77777777" w:rsidR="00D119CB" w:rsidRPr="00F82F9C" w:rsidRDefault="00D119CB">
      <w:pPr>
        <w:rPr>
          <w:ins w:id="270" w:author="SURYAWANSHI Kapil" w:date="2024-02-13T11:49:00Z"/>
        </w:rPr>
        <w:pPrChange w:id="271" w:author="SURYAWANSHI Kapil" w:date="2024-02-13T11:49:00Z">
          <w:pPr>
            <w:pStyle w:val="Heading2"/>
          </w:pPr>
        </w:pPrChange>
      </w:pPr>
    </w:p>
    <w:p w14:paraId="1EF13946" w14:textId="1F25017B" w:rsidR="000860E2" w:rsidRDefault="000860E2">
      <w:pPr>
        <w:pStyle w:val="Heading1"/>
      </w:pPr>
      <w:bookmarkStart w:id="272" w:name="_Toc158718404"/>
      <w:r>
        <w:t xml:space="preserve">Production </w:t>
      </w:r>
      <w:commentRangeStart w:id="273"/>
      <w:r>
        <w:t>Environment</w:t>
      </w:r>
      <w:commentRangeEnd w:id="273"/>
      <w:r w:rsidR="00B4224E">
        <w:rPr>
          <w:rStyle w:val="CommentReference"/>
          <w:rFonts w:ascii="Calibri" w:eastAsia="Calibri" w:hAnsi="Calibri" w:cs="Calibri"/>
          <w:color w:val="auto"/>
        </w:rPr>
        <w:commentReference w:id="273"/>
      </w:r>
      <w:bookmarkEnd w:id="272"/>
    </w:p>
    <w:p w14:paraId="6BF82A03" w14:textId="1AF3E1DD" w:rsidR="00FE2808" w:rsidRDefault="00FE2808">
      <w:pPr>
        <w:pStyle w:val="Heading1"/>
      </w:pPr>
      <w:bookmarkStart w:id="274" w:name="_Toc158718405"/>
      <w:r>
        <w:t>Archived</w:t>
      </w:r>
      <w:bookmarkEnd w:id="274"/>
    </w:p>
    <w:p w14:paraId="6B892C6B" w14:textId="5091EF3C" w:rsidR="00FE2808" w:rsidDel="00140639" w:rsidRDefault="00FE2808" w:rsidP="00FE2808">
      <w:pPr>
        <w:pStyle w:val="Heading2"/>
        <w:rPr>
          <w:del w:id="275" w:author="SURYAWANSHI Kapil" w:date="2024-02-13T09:52:00Z"/>
        </w:rPr>
      </w:pPr>
      <w:del w:id="276" w:author="SURYAWANSHI Kapil" w:date="2024-02-13T09:52:00Z">
        <w:r w:rsidDel="00140639">
          <w:delText>Git</w:delText>
        </w:r>
      </w:del>
    </w:p>
    <w:p w14:paraId="0879F20C" w14:textId="0B1BF863" w:rsidR="00FE2808" w:rsidDel="00140639" w:rsidRDefault="00FE2808" w:rsidP="00FE2808">
      <w:pPr>
        <w:rPr>
          <w:del w:id="277" w:author="SURYAWANSHI Kapil" w:date="2024-02-13T09:52:00Z"/>
        </w:rPr>
      </w:pPr>
      <w:del w:id="278" w:author="SURYAWANSHI Kapil" w:date="2024-02-13T09:52:00Z">
        <w:r w:rsidDel="00140639">
          <w:delText xml:space="preserve">Navigate to </w:delText>
        </w:r>
        <w:r w:rsidR="00ED4453" w:rsidDel="00140639">
          <w:fldChar w:fldCharType="begin"/>
        </w:r>
        <w:r w:rsidR="00ED4453" w:rsidDel="00140639">
          <w:delInstrText xml:space="preserve"> HYPERLINK "https://git-scm.com/downloads" </w:delInstrText>
        </w:r>
        <w:r w:rsidR="00ED4453" w:rsidDel="00140639">
          <w:fldChar w:fldCharType="separate"/>
        </w:r>
        <w:r w:rsidRPr="00CC14D8" w:rsidDel="00140639">
          <w:rPr>
            <w:rStyle w:val="Hyperlink"/>
          </w:rPr>
          <w:delText>https://git-scm.com/downloads</w:delText>
        </w:r>
        <w:r w:rsidR="00ED4453" w:rsidDel="00140639">
          <w:rPr>
            <w:rStyle w:val="Hyperlink"/>
          </w:rPr>
          <w:fldChar w:fldCharType="end"/>
        </w:r>
      </w:del>
    </w:p>
    <w:p w14:paraId="49475C7F" w14:textId="72541447" w:rsidR="00FE2808" w:rsidDel="00140639" w:rsidRDefault="00FE2808" w:rsidP="00FE2808">
      <w:pPr>
        <w:rPr>
          <w:del w:id="279" w:author="SURYAWANSHI Kapil" w:date="2024-02-13T09:52:00Z"/>
        </w:rPr>
      </w:pPr>
      <w:del w:id="280" w:author="SURYAWANSHI Kapil" w:date="2024-02-13T09:52:00Z">
        <w:r w:rsidDel="00140639">
          <w:rPr>
            <w:noProof/>
          </w:rPr>
          <w:drawing>
            <wp:inline distT="0" distB="0" distL="0" distR="0" wp14:anchorId="02D2A917" wp14:editId="66AD7CE4">
              <wp:extent cx="4572000" cy="3551423"/>
              <wp:effectExtent l="0" t="0" r="0" b="0"/>
              <wp:docPr id="21" name="Picture 21"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del>
    </w:p>
    <w:p w14:paraId="51B45F6F" w14:textId="60CEB18B" w:rsidR="00FE2808" w:rsidDel="00140639" w:rsidRDefault="00FE2808" w:rsidP="00FE2808">
      <w:pPr>
        <w:rPr>
          <w:del w:id="281" w:author="SURYAWANSHI Kapil" w:date="2024-02-13T09:52:00Z"/>
        </w:rPr>
      </w:pPr>
      <w:del w:id="282" w:author="SURYAWANSHI Kapil" w:date="2024-02-13T09:52:00Z">
        <w:r w:rsidDel="00140639">
          <w:delText>Download the required executable as per your operating system. Here I am downloading installer for Windows OS. Once downloaded double click the executable and start the installer. Following screens shows the options selected during a typical installation.</w:delText>
        </w:r>
      </w:del>
    </w:p>
    <w:p w14:paraId="0FBE035D" w14:textId="2333807B" w:rsidR="00FE2808" w:rsidDel="00140639" w:rsidRDefault="00FE2808" w:rsidP="00FE2808">
      <w:pPr>
        <w:rPr>
          <w:del w:id="283" w:author="SURYAWANSHI Kapil" w:date="2024-02-13T09:52:00Z"/>
        </w:rPr>
      </w:pPr>
      <w:del w:id="284" w:author="SURYAWANSHI Kapil" w:date="2024-02-13T09:52:00Z">
        <w:r w:rsidDel="00140639">
          <w:rPr>
            <w:noProof/>
          </w:rPr>
          <w:drawing>
            <wp:inline distT="0" distB="0" distL="0" distR="0" wp14:anchorId="289D371C" wp14:editId="3257F674">
              <wp:extent cx="4572000" cy="5576405"/>
              <wp:effectExtent l="0" t="0" r="0" b="5715"/>
              <wp:docPr id="22" name="Picture 22"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del>
    </w:p>
    <w:p w14:paraId="0793B8B1" w14:textId="34E5EDCC" w:rsidR="00FE2808" w:rsidDel="00140639" w:rsidRDefault="00FE2808" w:rsidP="00FE2808">
      <w:pPr>
        <w:rPr>
          <w:del w:id="285" w:author="SURYAWANSHI Kapil" w:date="2024-02-13T09:52:00Z"/>
        </w:rPr>
      </w:pPr>
      <w:del w:id="286" w:author="SURYAWANSHI Kapil" w:date="2024-02-13T09:52:00Z">
        <w:r w:rsidDel="00140639">
          <w:rPr>
            <w:noProof/>
          </w:rPr>
          <w:drawing>
            <wp:inline distT="0" distB="0" distL="0" distR="0" wp14:anchorId="73968C57" wp14:editId="7192DB64">
              <wp:extent cx="3657600" cy="28961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29F779D9" wp14:editId="160A50AD">
              <wp:extent cx="3657600" cy="28961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24C5C455" wp14:editId="5209AF4B">
              <wp:extent cx="3657600" cy="28961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5896B5D9" wp14:editId="28CB2B5D">
              <wp:extent cx="3657600" cy="28961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154B46FC" wp14:editId="03EEEDDE">
              <wp:extent cx="3657600" cy="28961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00281998" wp14:editId="1D6A9BAF">
              <wp:extent cx="3657600" cy="28961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1DE35CA6" wp14:editId="36660686">
              <wp:extent cx="3657600" cy="28961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031521B1" wp14:editId="5CBA4310">
              <wp:extent cx="3657600" cy="28961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70ABACC1" wp14:editId="050F6732">
              <wp:extent cx="3657600" cy="28961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3AF69F0A" wp14:editId="22400D1D">
              <wp:extent cx="3657600" cy="28961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0E43DA25" wp14:editId="5C14714A">
              <wp:extent cx="3657600" cy="28961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174B1866" wp14:editId="36F3C5D7">
              <wp:extent cx="3657600" cy="28961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40F99934" wp14:editId="42774066">
              <wp:extent cx="3657600" cy="28961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73EE6118" wp14:editId="1B0FBFF8">
              <wp:extent cx="3657600" cy="28961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46445673" wp14:editId="46B54CF3">
              <wp:extent cx="3657600" cy="28961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sidDel="00140639">
          <w:rPr>
            <w:noProof/>
          </w:rPr>
          <w:drawing>
            <wp:inline distT="0" distB="0" distL="0" distR="0" wp14:anchorId="3455D195" wp14:editId="5B5609A8">
              <wp:extent cx="3657600" cy="28961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del>
    </w:p>
    <w:p w14:paraId="492110BA" w14:textId="4BB155A1" w:rsidR="00FE2808" w:rsidRPr="00802E0C" w:rsidDel="00140639" w:rsidRDefault="00FE2808" w:rsidP="00FE2808">
      <w:pPr>
        <w:rPr>
          <w:del w:id="287" w:author="SURYAWANSHI Kapil" w:date="2024-02-13T09:52:00Z"/>
        </w:rPr>
      </w:pPr>
      <w:del w:id="288" w:author="SURYAWANSHI Kapil" w:date="2024-02-13T09:52:00Z">
        <w:r w:rsidDel="00140639">
          <w:rPr>
            <w:noProof/>
          </w:rPr>
          <w:drawing>
            <wp:inline distT="0" distB="0" distL="0" distR="0" wp14:anchorId="0EBD6BA5" wp14:editId="13D744DA">
              <wp:extent cx="3657600" cy="2896193"/>
              <wp:effectExtent l="0" t="0" r="0" b="0"/>
              <wp:docPr id="39" name="Picture 39"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del>
    </w:p>
    <w:p w14:paraId="148B92C7" w14:textId="2A523A4B" w:rsidR="00FE2808" w:rsidRPr="008B0E9F" w:rsidDel="00140639" w:rsidRDefault="00FE2808" w:rsidP="00FE2808">
      <w:pPr>
        <w:spacing w:after="0" w:line="360" w:lineRule="atLeast"/>
        <w:rPr>
          <w:del w:id="289" w:author="SURYAWANSHI Kapil" w:date="2024-02-13T09:52:00Z"/>
          <w:rFonts w:ascii="Arial" w:eastAsia="Times New Roman" w:hAnsi="Arial" w:cs="Arial"/>
          <w:color w:val="1F1F1F"/>
          <w:sz w:val="24"/>
          <w:szCs w:val="24"/>
        </w:rPr>
      </w:pPr>
      <w:del w:id="290" w:author="SURYAWANSHI Kapil" w:date="2024-02-13T09:52:00Z">
        <w:r w:rsidRPr="008B0E9F" w:rsidDel="00140639">
          <w:rPr>
            <w:rFonts w:ascii="Arial" w:eastAsia="Times New Roman" w:hAnsi="Arial" w:cs="Arial"/>
            <w:color w:val="1F1F1F"/>
            <w:sz w:val="24"/>
            <w:szCs w:val="24"/>
            <w:bdr w:val="none" w:sz="0" w:space="0" w:color="auto" w:frame="1"/>
          </w:rPr>
          <w:delText>There are two ways to configure your username and email in Git settings: globally for all repositories on your computer, or locally for specific repositories. Here's how to do it for each:</w:delText>
        </w:r>
      </w:del>
    </w:p>
    <w:p w14:paraId="498AA2A6" w14:textId="02CB89AB" w:rsidR="00FE2808" w:rsidRPr="008B0E9F" w:rsidDel="00140639" w:rsidRDefault="00FE2808" w:rsidP="00FE2808">
      <w:pPr>
        <w:pStyle w:val="ListParagraph"/>
        <w:numPr>
          <w:ilvl w:val="0"/>
          <w:numId w:val="6"/>
        </w:numPr>
        <w:spacing w:after="0" w:line="360" w:lineRule="atLeast"/>
        <w:ind w:left="360"/>
        <w:rPr>
          <w:del w:id="291" w:author="SURYAWANSHI Kapil" w:date="2024-02-13T09:52:00Z"/>
          <w:rFonts w:ascii="Arial" w:eastAsia="Times New Roman" w:hAnsi="Arial" w:cs="Arial"/>
          <w:color w:val="1F1F1F"/>
          <w:sz w:val="24"/>
          <w:szCs w:val="24"/>
        </w:rPr>
      </w:pPr>
      <w:del w:id="292" w:author="SURYAWANSHI Kapil" w:date="2024-02-13T09:52:00Z">
        <w:r w:rsidRPr="008B0E9F" w:rsidDel="00140639">
          <w:rPr>
            <w:rFonts w:ascii="Arial" w:eastAsia="Times New Roman" w:hAnsi="Arial" w:cs="Arial"/>
            <w:b/>
            <w:color w:val="1F1F1F"/>
            <w:sz w:val="24"/>
            <w:szCs w:val="24"/>
            <w:bdr w:val="none" w:sz="0" w:space="0" w:color="auto" w:frame="1"/>
          </w:rPr>
          <w:delText>Globally</w:delText>
        </w:r>
        <w:r w:rsidRPr="008B0E9F" w:rsidDel="00140639">
          <w:rPr>
            <w:rFonts w:ascii="Arial" w:eastAsia="Times New Roman" w:hAnsi="Arial" w:cs="Arial"/>
            <w:color w:val="1F1F1F"/>
            <w:sz w:val="24"/>
            <w:szCs w:val="24"/>
            <w:bdr w:val="none" w:sz="0" w:space="0" w:color="auto" w:frame="1"/>
          </w:rPr>
          <w:delText>:</w:delText>
        </w:r>
      </w:del>
    </w:p>
    <w:p w14:paraId="668EA9A5" w14:textId="524D5A2C" w:rsidR="00FE2808" w:rsidRPr="008B0E9F" w:rsidDel="00140639" w:rsidRDefault="00FE2808" w:rsidP="00FE2808">
      <w:pPr>
        <w:pStyle w:val="ListParagraph"/>
        <w:numPr>
          <w:ilvl w:val="0"/>
          <w:numId w:val="7"/>
        </w:numPr>
        <w:spacing w:after="0" w:line="360" w:lineRule="atLeast"/>
        <w:rPr>
          <w:del w:id="293" w:author="SURYAWANSHI Kapil" w:date="2024-02-13T09:52:00Z"/>
          <w:rFonts w:ascii="Arial" w:eastAsia="Times New Roman" w:hAnsi="Arial" w:cs="Arial"/>
          <w:color w:val="1F1F1F"/>
          <w:sz w:val="24"/>
          <w:szCs w:val="24"/>
        </w:rPr>
      </w:pPr>
      <w:del w:id="294" w:author="SURYAWANSHI Kapil" w:date="2024-02-13T09:52:00Z">
        <w:r w:rsidRPr="008B0E9F" w:rsidDel="00140639">
          <w:rPr>
            <w:rFonts w:ascii="Arial" w:eastAsia="Times New Roman" w:hAnsi="Arial" w:cs="Arial"/>
            <w:color w:val="1F1F1F"/>
            <w:sz w:val="24"/>
            <w:szCs w:val="24"/>
            <w:bdr w:val="none" w:sz="0" w:space="0" w:color="auto" w:frame="1"/>
          </w:rPr>
          <w:delText>Open your terminal.</w:delText>
        </w:r>
      </w:del>
    </w:p>
    <w:p w14:paraId="0A0F1C00" w14:textId="7F609432" w:rsidR="00FE2808" w:rsidRPr="008B0E9F" w:rsidDel="00140639" w:rsidRDefault="00FE2808" w:rsidP="00FE2808">
      <w:pPr>
        <w:pStyle w:val="ListParagraph"/>
        <w:numPr>
          <w:ilvl w:val="0"/>
          <w:numId w:val="7"/>
        </w:numPr>
        <w:spacing w:after="0" w:line="360" w:lineRule="atLeast"/>
        <w:rPr>
          <w:del w:id="295" w:author="SURYAWANSHI Kapil" w:date="2024-02-13T09:52:00Z"/>
          <w:rFonts w:ascii="Arial" w:eastAsia="Times New Roman" w:hAnsi="Arial" w:cs="Arial"/>
          <w:color w:val="1F1F1F"/>
          <w:sz w:val="24"/>
          <w:szCs w:val="24"/>
        </w:rPr>
      </w:pPr>
      <w:del w:id="296" w:author="SURYAWANSHI Kapil" w:date="2024-02-13T09:52:00Z">
        <w:r w:rsidRPr="008B0E9F" w:rsidDel="00140639">
          <w:rPr>
            <w:rFonts w:ascii="Arial" w:eastAsia="Times New Roman" w:hAnsi="Arial" w:cs="Arial"/>
            <w:color w:val="1F1F1F"/>
            <w:sz w:val="24"/>
            <w:szCs w:val="24"/>
            <w:bdr w:val="none" w:sz="0" w:space="0" w:color="auto" w:frame="1"/>
          </w:rPr>
          <w:delText xml:space="preserve">Set your username: Use the command </w:delText>
        </w:r>
        <w:r w:rsidRPr="008B0E9F" w:rsidDel="00140639">
          <w:rPr>
            <w:rFonts w:ascii="Courier New" w:eastAsia="Times New Roman" w:hAnsi="Courier New" w:cs="Courier New"/>
            <w:color w:val="444746"/>
            <w:sz w:val="21"/>
            <w:szCs w:val="21"/>
            <w:bdr w:val="none" w:sz="0" w:space="0" w:color="auto" w:frame="1"/>
          </w:rPr>
          <w:delText>git config --global user.name "YOUR_USERNAME"</w:delText>
        </w:r>
        <w:r w:rsidRPr="008B0E9F" w:rsidDel="00140639">
          <w:rPr>
            <w:rFonts w:ascii="Arial" w:eastAsia="Times New Roman" w:hAnsi="Arial" w:cs="Arial"/>
            <w:color w:val="1F1F1F"/>
            <w:sz w:val="24"/>
            <w:szCs w:val="24"/>
            <w:bdr w:val="none" w:sz="0" w:space="0" w:color="auto" w:frame="1"/>
          </w:rPr>
          <w:delText xml:space="preserve">. Replace </w:delText>
        </w:r>
        <w:r w:rsidRPr="008B0E9F" w:rsidDel="00140639">
          <w:rPr>
            <w:rFonts w:ascii="Courier New" w:eastAsia="Times New Roman" w:hAnsi="Courier New" w:cs="Courier New"/>
            <w:color w:val="444746"/>
            <w:sz w:val="21"/>
            <w:szCs w:val="21"/>
            <w:bdr w:val="none" w:sz="0" w:space="0" w:color="auto" w:frame="1"/>
          </w:rPr>
          <w:delText>YOUR_USERNAME</w:delText>
        </w:r>
        <w:r w:rsidRPr="008B0E9F" w:rsidDel="00140639">
          <w:rPr>
            <w:rFonts w:ascii="Arial" w:eastAsia="Times New Roman" w:hAnsi="Arial" w:cs="Arial"/>
            <w:color w:val="1F1F1F"/>
            <w:sz w:val="24"/>
            <w:szCs w:val="24"/>
            <w:bdr w:val="none" w:sz="0" w:space="0" w:color="auto" w:frame="1"/>
          </w:rPr>
          <w:delText xml:space="preserve"> with your preferred username.</w:delText>
        </w:r>
      </w:del>
    </w:p>
    <w:p w14:paraId="00B1E58D" w14:textId="22CA1DAF" w:rsidR="00FE2808" w:rsidRPr="008B0E9F" w:rsidDel="00140639" w:rsidRDefault="00FE2808" w:rsidP="00FE2808">
      <w:pPr>
        <w:pStyle w:val="ListParagraph"/>
        <w:numPr>
          <w:ilvl w:val="0"/>
          <w:numId w:val="7"/>
        </w:numPr>
        <w:spacing w:after="0" w:line="360" w:lineRule="atLeast"/>
        <w:rPr>
          <w:del w:id="297" w:author="SURYAWANSHI Kapil" w:date="2024-02-13T09:52:00Z"/>
          <w:rFonts w:ascii="Arial" w:eastAsia="Times New Roman" w:hAnsi="Arial" w:cs="Arial"/>
          <w:color w:val="1F1F1F"/>
          <w:sz w:val="24"/>
          <w:szCs w:val="24"/>
        </w:rPr>
      </w:pPr>
      <w:del w:id="298" w:author="SURYAWANSHI Kapil" w:date="2024-02-13T09:52:00Z">
        <w:r w:rsidRPr="008B0E9F" w:rsidDel="00140639">
          <w:rPr>
            <w:rFonts w:ascii="Arial" w:eastAsia="Times New Roman" w:hAnsi="Arial" w:cs="Arial"/>
            <w:color w:val="1F1F1F"/>
            <w:sz w:val="24"/>
            <w:szCs w:val="24"/>
            <w:bdr w:val="none" w:sz="0" w:space="0" w:color="auto" w:frame="1"/>
          </w:rPr>
          <w:delText xml:space="preserve">Set your email: Use the command </w:delText>
        </w:r>
        <w:r w:rsidRPr="008B0E9F" w:rsidDel="00140639">
          <w:rPr>
            <w:rFonts w:ascii="Courier New" w:eastAsia="Times New Roman" w:hAnsi="Courier New" w:cs="Courier New"/>
            <w:color w:val="444746"/>
            <w:sz w:val="21"/>
            <w:szCs w:val="21"/>
            <w:bdr w:val="none" w:sz="0" w:space="0" w:color="auto" w:frame="1"/>
          </w:rPr>
          <w:delText>git config --global user.email "YOUR_EMAIL"</w:delText>
        </w:r>
        <w:r w:rsidRPr="008B0E9F" w:rsidDel="00140639">
          <w:rPr>
            <w:rFonts w:ascii="Arial" w:eastAsia="Times New Roman" w:hAnsi="Arial" w:cs="Arial"/>
            <w:color w:val="1F1F1F"/>
            <w:sz w:val="24"/>
            <w:szCs w:val="24"/>
            <w:bdr w:val="none" w:sz="0" w:space="0" w:color="auto" w:frame="1"/>
          </w:rPr>
          <w:delText xml:space="preserve">. Replace </w:delText>
        </w:r>
        <w:r w:rsidRPr="008B0E9F" w:rsidDel="00140639">
          <w:rPr>
            <w:rFonts w:ascii="Courier New" w:eastAsia="Times New Roman" w:hAnsi="Courier New" w:cs="Courier New"/>
            <w:color w:val="444746"/>
            <w:sz w:val="21"/>
            <w:szCs w:val="21"/>
            <w:bdr w:val="none" w:sz="0" w:space="0" w:color="auto" w:frame="1"/>
          </w:rPr>
          <w:delText>YOUR_EMAIL</w:delText>
        </w:r>
        <w:r w:rsidRPr="008B0E9F" w:rsidDel="00140639">
          <w:rPr>
            <w:rFonts w:ascii="Arial" w:eastAsia="Times New Roman" w:hAnsi="Arial" w:cs="Arial"/>
            <w:color w:val="1F1F1F"/>
            <w:sz w:val="24"/>
            <w:szCs w:val="24"/>
            <w:bdr w:val="none" w:sz="0" w:space="0" w:color="auto" w:frame="1"/>
          </w:rPr>
          <w:delText xml:space="preserve"> with your actual email address.</w:delText>
        </w:r>
      </w:del>
    </w:p>
    <w:p w14:paraId="43BFF284" w14:textId="29201199" w:rsidR="00FE2808" w:rsidRPr="003D5178" w:rsidDel="00140639" w:rsidRDefault="00FE2808" w:rsidP="00FE2808">
      <w:pPr>
        <w:pStyle w:val="ListParagraph"/>
        <w:numPr>
          <w:ilvl w:val="0"/>
          <w:numId w:val="7"/>
        </w:numPr>
        <w:spacing w:after="0" w:line="360" w:lineRule="atLeast"/>
        <w:rPr>
          <w:del w:id="299" w:author="SURYAWANSHI Kapil" w:date="2024-02-13T09:52:00Z"/>
          <w:rFonts w:ascii="Arial" w:eastAsia="Times New Roman" w:hAnsi="Arial" w:cs="Arial"/>
          <w:color w:val="1F1F1F"/>
          <w:sz w:val="24"/>
          <w:szCs w:val="24"/>
        </w:rPr>
      </w:pPr>
      <w:del w:id="300" w:author="SURYAWANSHI Kapil" w:date="2024-02-13T09:52:00Z">
        <w:r w:rsidRPr="008B0E9F" w:rsidDel="00140639">
          <w:rPr>
            <w:rFonts w:ascii="Arial" w:eastAsia="Times New Roman" w:hAnsi="Arial" w:cs="Arial"/>
            <w:color w:val="1F1F1F"/>
            <w:sz w:val="24"/>
            <w:szCs w:val="24"/>
            <w:bdr w:val="none" w:sz="0" w:space="0" w:color="auto" w:frame="1"/>
          </w:rPr>
          <w:delText xml:space="preserve">Verify your settings: Use the command </w:delText>
        </w:r>
        <w:r w:rsidRPr="008B0E9F" w:rsidDel="00140639">
          <w:rPr>
            <w:rFonts w:ascii="Courier New" w:eastAsia="Times New Roman" w:hAnsi="Courier New" w:cs="Courier New"/>
            <w:color w:val="444746"/>
            <w:sz w:val="21"/>
            <w:szCs w:val="21"/>
            <w:bdr w:val="none" w:sz="0" w:space="0" w:color="auto" w:frame="1"/>
          </w:rPr>
          <w:delText>git config --global --list</w:delText>
        </w:r>
        <w:r w:rsidRPr="008B0E9F" w:rsidDel="00140639">
          <w:rPr>
            <w:rFonts w:ascii="Arial" w:eastAsia="Times New Roman" w:hAnsi="Arial" w:cs="Arial"/>
            <w:color w:val="1F1F1F"/>
            <w:sz w:val="24"/>
            <w:szCs w:val="24"/>
            <w:bdr w:val="none" w:sz="0" w:space="0" w:color="auto" w:frame="1"/>
          </w:rPr>
          <w:delText xml:space="preserve"> to check if your username and email are set correctly.</w:delText>
        </w:r>
      </w:del>
    </w:p>
    <w:p w14:paraId="35C796CF" w14:textId="6C52458D" w:rsidR="00FE2808" w:rsidRPr="008B0E9F" w:rsidDel="00140639" w:rsidRDefault="00FE2808" w:rsidP="00FE2808">
      <w:pPr>
        <w:pStyle w:val="ListParagraph"/>
        <w:spacing w:after="0" w:line="360" w:lineRule="atLeast"/>
        <w:rPr>
          <w:del w:id="301" w:author="SURYAWANSHI Kapil" w:date="2024-02-13T09:52:00Z"/>
          <w:rFonts w:ascii="Arial" w:eastAsia="Times New Roman" w:hAnsi="Arial" w:cs="Arial"/>
          <w:color w:val="1F1F1F"/>
          <w:sz w:val="24"/>
          <w:szCs w:val="24"/>
        </w:rPr>
      </w:pPr>
      <w:del w:id="302" w:author="SURYAWANSHI Kapil" w:date="2024-02-13T09:52:00Z">
        <w:r w:rsidDel="00140639">
          <w:rPr>
            <w:noProof/>
          </w:rPr>
          <w:drawing>
            <wp:inline distT="0" distB="0" distL="0" distR="0" wp14:anchorId="4479239B" wp14:editId="7657C4ED">
              <wp:extent cx="4572000" cy="2423988"/>
              <wp:effectExtent l="0" t="0" r="0" b="0"/>
              <wp:docPr id="40" name="Picture 40"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del>
    </w:p>
    <w:p w14:paraId="44F154DF" w14:textId="7DA10D84" w:rsidR="00FE2808" w:rsidRPr="008B0E9F" w:rsidDel="00140639" w:rsidRDefault="00FE2808" w:rsidP="00FE2808">
      <w:pPr>
        <w:pStyle w:val="ListParagraph"/>
        <w:numPr>
          <w:ilvl w:val="0"/>
          <w:numId w:val="6"/>
        </w:numPr>
        <w:spacing w:after="0" w:line="360" w:lineRule="atLeast"/>
        <w:ind w:left="360"/>
        <w:rPr>
          <w:del w:id="303" w:author="SURYAWANSHI Kapil" w:date="2024-02-13T09:52:00Z"/>
          <w:rFonts w:ascii="Arial" w:eastAsia="Times New Roman" w:hAnsi="Arial" w:cs="Arial"/>
          <w:b/>
          <w:color w:val="1F1F1F"/>
          <w:sz w:val="24"/>
          <w:szCs w:val="24"/>
          <w:bdr w:val="none" w:sz="0" w:space="0" w:color="auto" w:frame="1"/>
        </w:rPr>
      </w:pPr>
      <w:del w:id="304" w:author="SURYAWANSHI Kapil" w:date="2024-02-13T09:52:00Z">
        <w:r w:rsidRPr="008B0E9F" w:rsidDel="00140639">
          <w:rPr>
            <w:rFonts w:ascii="Arial" w:eastAsia="Times New Roman" w:hAnsi="Arial" w:cs="Arial"/>
            <w:b/>
            <w:color w:val="1F1F1F"/>
            <w:sz w:val="24"/>
            <w:szCs w:val="24"/>
            <w:bdr w:val="none" w:sz="0" w:space="0" w:color="auto" w:frame="1"/>
          </w:rPr>
          <w:delText>Locally:</w:delText>
        </w:r>
      </w:del>
    </w:p>
    <w:p w14:paraId="7951C866" w14:textId="77340957" w:rsidR="00FE2808" w:rsidRPr="008B0E9F" w:rsidDel="00140639" w:rsidRDefault="00FE2808" w:rsidP="00FE2808">
      <w:pPr>
        <w:pStyle w:val="ListParagraph"/>
        <w:numPr>
          <w:ilvl w:val="0"/>
          <w:numId w:val="8"/>
        </w:numPr>
        <w:spacing w:after="0" w:line="360" w:lineRule="atLeast"/>
        <w:rPr>
          <w:del w:id="305" w:author="SURYAWANSHI Kapil" w:date="2024-02-13T09:52:00Z"/>
          <w:rFonts w:ascii="Arial" w:eastAsia="Times New Roman" w:hAnsi="Arial" w:cs="Arial"/>
          <w:color w:val="1F1F1F"/>
          <w:sz w:val="24"/>
          <w:szCs w:val="24"/>
          <w:bdr w:val="none" w:sz="0" w:space="0" w:color="auto" w:frame="1"/>
        </w:rPr>
      </w:pPr>
      <w:del w:id="306" w:author="SURYAWANSHI Kapil" w:date="2024-02-13T09:52:00Z">
        <w:r w:rsidRPr="008B0E9F" w:rsidDel="00140639">
          <w:rPr>
            <w:rFonts w:ascii="Arial" w:eastAsia="Times New Roman" w:hAnsi="Arial" w:cs="Arial"/>
            <w:color w:val="1F1F1F"/>
            <w:sz w:val="24"/>
            <w:szCs w:val="24"/>
            <w:bdr w:val="none" w:sz="0" w:space="0" w:color="auto" w:frame="1"/>
          </w:rPr>
          <w:delText>Navigate to the desired repository directory.</w:delText>
        </w:r>
      </w:del>
    </w:p>
    <w:p w14:paraId="5181E5A4" w14:textId="086C047D" w:rsidR="00FE2808" w:rsidRPr="008B0E9F" w:rsidDel="00140639" w:rsidRDefault="00FE2808" w:rsidP="00FE2808">
      <w:pPr>
        <w:pStyle w:val="ListParagraph"/>
        <w:numPr>
          <w:ilvl w:val="0"/>
          <w:numId w:val="8"/>
        </w:numPr>
        <w:spacing w:after="0" w:line="360" w:lineRule="atLeast"/>
        <w:rPr>
          <w:del w:id="307" w:author="SURYAWANSHI Kapil" w:date="2024-02-13T09:52:00Z"/>
          <w:rFonts w:ascii="Arial" w:eastAsia="Times New Roman" w:hAnsi="Arial" w:cs="Arial"/>
          <w:color w:val="1F1F1F"/>
          <w:sz w:val="24"/>
          <w:szCs w:val="24"/>
          <w:bdr w:val="none" w:sz="0" w:space="0" w:color="auto" w:frame="1"/>
        </w:rPr>
      </w:pPr>
      <w:del w:id="308" w:author="SURYAWANSHI Kapil" w:date="2024-02-13T09:52:00Z">
        <w:r w:rsidRPr="008B0E9F" w:rsidDel="00140639">
          <w:rPr>
            <w:rFonts w:ascii="Arial" w:eastAsia="Times New Roman" w:hAnsi="Arial" w:cs="Arial"/>
            <w:color w:val="1F1F1F"/>
            <w:sz w:val="24"/>
            <w:szCs w:val="24"/>
            <w:bdr w:val="none" w:sz="0" w:space="0" w:color="auto" w:frame="1"/>
          </w:rPr>
          <w:delText>Set your username: Use the command git config user.name "YOUR_USERNAME".</w:delText>
        </w:r>
      </w:del>
    </w:p>
    <w:p w14:paraId="7F53B6B1" w14:textId="7615E2A1" w:rsidR="00FE2808" w:rsidRPr="008B0E9F" w:rsidDel="00140639" w:rsidRDefault="00FE2808" w:rsidP="00FE2808">
      <w:pPr>
        <w:pStyle w:val="ListParagraph"/>
        <w:numPr>
          <w:ilvl w:val="0"/>
          <w:numId w:val="8"/>
        </w:numPr>
        <w:spacing w:after="0" w:line="360" w:lineRule="atLeast"/>
        <w:rPr>
          <w:del w:id="309" w:author="SURYAWANSHI Kapil" w:date="2024-02-13T09:52:00Z"/>
          <w:rFonts w:ascii="Arial" w:eastAsia="Times New Roman" w:hAnsi="Arial" w:cs="Arial"/>
          <w:color w:val="1F1F1F"/>
          <w:sz w:val="24"/>
          <w:szCs w:val="24"/>
          <w:bdr w:val="none" w:sz="0" w:space="0" w:color="auto" w:frame="1"/>
        </w:rPr>
      </w:pPr>
      <w:del w:id="310" w:author="SURYAWANSHI Kapil" w:date="2024-02-13T09:52:00Z">
        <w:r w:rsidRPr="008B0E9F" w:rsidDel="00140639">
          <w:rPr>
            <w:rFonts w:ascii="Arial" w:eastAsia="Times New Roman" w:hAnsi="Arial" w:cs="Arial"/>
            <w:color w:val="1F1F1F"/>
            <w:sz w:val="24"/>
            <w:szCs w:val="24"/>
            <w:bdr w:val="none" w:sz="0" w:space="0" w:color="auto" w:frame="1"/>
          </w:rPr>
          <w:delText>Set your email: Use the command git config user.email "YOUR_EMAIL".</w:delText>
        </w:r>
      </w:del>
    </w:p>
    <w:p w14:paraId="499496A4" w14:textId="73AF352F" w:rsidR="00FE2808" w:rsidRPr="008B0E9F" w:rsidDel="00140639" w:rsidRDefault="00FE2808" w:rsidP="00FE2808">
      <w:pPr>
        <w:pStyle w:val="ListParagraph"/>
        <w:numPr>
          <w:ilvl w:val="0"/>
          <w:numId w:val="8"/>
        </w:numPr>
        <w:spacing w:after="0" w:line="360" w:lineRule="atLeast"/>
        <w:rPr>
          <w:del w:id="311" w:author="SURYAWANSHI Kapil" w:date="2024-02-13T09:52:00Z"/>
          <w:rFonts w:ascii="Arial" w:eastAsia="Times New Roman" w:hAnsi="Arial" w:cs="Arial"/>
          <w:color w:val="1F1F1F"/>
          <w:sz w:val="24"/>
          <w:szCs w:val="24"/>
          <w:bdr w:val="none" w:sz="0" w:space="0" w:color="auto" w:frame="1"/>
        </w:rPr>
      </w:pPr>
      <w:del w:id="312" w:author="SURYAWANSHI Kapil" w:date="2024-02-13T09:52:00Z">
        <w:r w:rsidRPr="008B0E9F" w:rsidDel="00140639">
          <w:rPr>
            <w:rFonts w:ascii="Arial" w:eastAsia="Times New Roman" w:hAnsi="Arial" w:cs="Arial"/>
            <w:color w:val="1F1F1F"/>
            <w:sz w:val="24"/>
            <w:szCs w:val="24"/>
            <w:bdr w:val="none" w:sz="0" w:space="0" w:color="auto" w:frame="1"/>
          </w:rPr>
          <w:delText>Verify your settings: Run git config --list to see the local configuration for that repository.</w:delText>
        </w:r>
      </w:del>
    </w:p>
    <w:p w14:paraId="6463F29C" w14:textId="280BAA7A" w:rsidR="00FE2808" w:rsidRPr="008B0E9F" w:rsidDel="00140639" w:rsidRDefault="00FE2808" w:rsidP="00FE2808">
      <w:pPr>
        <w:pStyle w:val="ListParagraph"/>
        <w:numPr>
          <w:ilvl w:val="0"/>
          <w:numId w:val="6"/>
        </w:numPr>
        <w:spacing w:after="0" w:line="360" w:lineRule="atLeast"/>
        <w:ind w:left="360"/>
        <w:rPr>
          <w:del w:id="313" w:author="SURYAWANSHI Kapil" w:date="2024-02-13T09:52:00Z"/>
          <w:rFonts w:ascii="Arial" w:eastAsia="Times New Roman" w:hAnsi="Arial" w:cs="Arial"/>
          <w:b/>
          <w:color w:val="1F1F1F"/>
          <w:sz w:val="24"/>
          <w:szCs w:val="24"/>
        </w:rPr>
      </w:pPr>
      <w:del w:id="314" w:author="SURYAWANSHI Kapil" w:date="2024-02-13T09:52:00Z">
        <w:r w:rsidRPr="008B0E9F" w:rsidDel="00140639">
          <w:rPr>
            <w:rFonts w:ascii="Arial" w:eastAsia="Times New Roman" w:hAnsi="Arial" w:cs="Arial"/>
            <w:b/>
            <w:color w:val="1F1F1F"/>
            <w:sz w:val="24"/>
            <w:szCs w:val="24"/>
            <w:bdr w:val="none" w:sz="0" w:space="0" w:color="auto" w:frame="1"/>
          </w:rPr>
          <w:delText>Additional tips:</w:delText>
        </w:r>
      </w:del>
    </w:p>
    <w:p w14:paraId="695F2D20" w14:textId="72E8C650" w:rsidR="00FE2808" w:rsidRPr="008B0E9F" w:rsidDel="00140639" w:rsidRDefault="00FE2808" w:rsidP="00FE2808">
      <w:pPr>
        <w:pStyle w:val="ListParagraph"/>
        <w:numPr>
          <w:ilvl w:val="0"/>
          <w:numId w:val="6"/>
        </w:numPr>
        <w:spacing w:after="0" w:line="360" w:lineRule="atLeast"/>
        <w:rPr>
          <w:del w:id="315" w:author="SURYAWANSHI Kapil" w:date="2024-02-13T09:52:00Z"/>
          <w:rFonts w:ascii="Arial" w:eastAsia="Times New Roman" w:hAnsi="Arial" w:cs="Arial"/>
          <w:color w:val="1F1F1F"/>
          <w:sz w:val="24"/>
          <w:szCs w:val="24"/>
        </w:rPr>
      </w:pPr>
      <w:del w:id="316" w:author="SURYAWANSHI Kapil" w:date="2024-02-13T09:52:00Z">
        <w:r w:rsidRPr="008B0E9F" w:rsidDel="00140639">
          <w:rPr>
            <w:rFonts w:ascii="Arial" w:eastAsia="Times New Roman" w:hAnsi="Arial" w:cs="Arial"/>
            <w:color w:val="1F1F1F"/>
            <w:sz w:val="24"/>
            <w:szCs w:val="24"/>
            <w:bdr w:val="none" w:sz="0" w:space="0" w:color="auto" w:frame="1"/>
          </w:rPr>
          <w:delText>You can use quotes around your username and email if they contain spaces.</w:delText>
        </w:r>
      </w:del>
    </w:p>
    <w:p w14:paraId="03531865" w14:textId="7376FACC" w:rsidR="00FE2808" w:rsidRPr="008B0E9F" w:rsidDel="00140639" w:rsidRDefault="00FE2808" w:rsidP="00FE2808">
      <w:pPr>
        <w:pStyle w:val="ListParagraph"/>
        <w:numPr>
          <w:ilvl w:val="0"/>
          <w:numId w:val="6"/>
        </w:numPr>
        <w:spacing w:after="0" w:line="360" w:lineRule="atLeast"/>
        <w:rPr>
          <w:del w:id="317" w:author="SURYAWANSHI Kapil" w:date="2024-02-13T09:52:00Z"/>
          <w:rFonts w:ascii="Arial" w:eastAsia="Times New Roman" w:hAnsi="Arial" w:cs="Arial"/>
          <w:color w:val="1F1F1F"/>
          <w:sz w:val="24"/>
          <w:szCs w:val="24"/>
        </w:rPr>
      </w:pPr>
      <w:del w:id="318" w:author="SURYAWANSHI Kapil" w:date="2024-02-13T09:52:00Z">
        <w:r w:rsidRPr="008B0E9F" w:rsidDel="00140639">
          <w:rPr>
            <w:rFonts w:ascii="Arial" w:eastAsia="Times New Roman" w:hAnsi="Arial" w:cs="Arial"/>
            <w:color w:val="1F1F1F"/>
            <w:sz w:val="24"/>
            <w:szCs w:val="24"/>
            <w:bdr w:val="none" w:sz="0" w:space="0" w:color="auto" w:frame="1"/>
          </w:rPr>
          <w:delText>Consider using a separate email address for Git commits if you want to keep your primary email private.</w:delText>
        </w:r>
      </w:del>
    </w:p>
    <w:p w14:paraId="25DB8028" w14:textId="4F35E8D5" w:rsidR="00FE2808" w:rsidRPr="008B0E9F" w:rsidDel="00140639" w:rsidRDefault="00FE2808" w:rsidP="00FE2808">
      <w:pPr>
        <w:pStyle w:val="ListParagraph"/>
        <w:numPr>
          <w:ilvl w:val="0"/>
          <w:numId w:val="6"/>
        </w:numPr>
        <w:spacing w:after="0" w:line="360" w:lineRule="atLeast"/>
        <w:rPr>
          <w:del w:id="319" w:author="SURYAWANSHI Kapil" w:date="2024-02-13T09:52:00Z"/>
          <w:rFonts w:ascii="Arial" w:eastAsia="Times New Roman" w:hAnsi="Arial" w:cs="Arial"/>
          <w:color w:val="1F1F1F"/>
          <w:sz w:val="24"/>
          <w:szCs w:val="24"/>
        </w:rPr>
      </w:pPr>
      <w:del w:id="320" w:author="SURYAWANSHI Kapil" w:date="2024-02-13T09:52:00Z">
        <w:r w:rsidRPr="008B0E9F" w:rsidDel="00140639">
          <w:rPr>
            <w:rFonts w:ascii="Arial" w:eastAsia="Times New Roman" w:hAnsi="Arial" w:cs="Arial"/>
            <w:color w:val="1F1F1F"/>
            <w:sz w:val="24"/>
            <w:szCs w:val="24"/>
            <w:bdr w:val="none" w:sz="0" w:space="0" w:color="auto" w:frame="1"/>
          </w:rPr>
          <w:delText>Some platforms like GitHub may have additional settings for configuring your username and email.</w:delText>
        </w:r>
      </w:del>
    </w:p>
    <w:p w14:paraId="70D0517A" w14:textId="38B2C6AB" w:rsidR="00FE2808" w:rsidDel="00140639" w:rsidRDefault="00FE2808" w:rsidP="00FE2808">
      <w:pPr>
        <w:rPr>
          <w:del w:id="321" w:author="SURYAWANSHI Kapil" w:date="2024-02-13T09:52:00Z"/>
          <w:rFonts w:asciiTheme="majorHAnsi" w:eastAsiaTheme="majorEastAsia" w:hAnsiTheme="majorHAnsi" w:cstheme="majorBidi"/>
          <w:color w:val="2F5496" w:themeColor="accent1" w:themeShade="BF"/>
          <w:sz w:val="32"/>
          <w:szCs w:val="32"/>
        </w:rPr>
      </w:pPr>
      <w:del w:id="322" w:author="SURYAWANSHI Kapil" w:date="2024-02-13T09:52:00Z">
        <w:r w:rsidDel="00140639">
          <w:br w:type="page"/>
        </w:r>
      </w:del>
    </w:p>
    <w:p w14:paraId="1E753B18" w14:textId="77777777" w:rsidR="00FE2808" w:rsidRDefault="00FE2808"/>
    <w:sectPr w:rsidR="00FE2808">
      <w:footerReference w:type="default" r:id="rId117"/>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3" w:author="SURYAWANSHI Kapil" w:date="2024-02-07T15:27:00Z" w:initials="SK">
    <w:p w14:paraId="25EF0689" w14:textId="5DDA7861" w:rsidR="00B4224E" w:rsidRDefault="00B4224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EF068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E11C3" w14:textId="77777777" w:rsidR="00352433" w:rsidRDefault="00352433">
      <w:pPr>
        <w:spacing w:after="0" w:line="240" w:lineRule="auto"/>
      </w:pPr>
      <w:r>
        <w:separator/>
      </w:r>
    </w:p>
  </w:endnote>
  <w:endnote w:type="continuationSeparator" w:id="0">
    <w:p w14:paraId="3C5BB534" w14:textId="77777777" w:rsidR="00352433" w:rsidRDefault="00352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85" w14:textId="580C445E" w:rsidR="001E779A" w:rsidRDefault="005259F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B5217">
      <w:rPr>
        <w:noProof/>
        <w:color w:val="000000"/>
      </w:rPr>
      <w:t>45</w:t>
    </w:r>
    <w:r>
      <w:rPr>
        <w:color w:val="000000"/>
      </w:rPr>
      <w:fldChar w:fldCharType="end"/>
    </w:r>
  </w:p>
  <w:p w14:paraId="00000086" w14:textId="77777777" w:rsidR="001E779A" w:rsidRDefault="001E779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9C0C32" w14:textId="77777777" w:rsidR="00352433" w:rsidRDefault="00352433">
      <w:pPr>
        <w:spacing w:after="0" w:line="240" w:lineRule="auto"/>
      </w:pPr>
      <w:r>
        <w:separator/>
      </w:r>
    </w:p>
  </w:footnote>
  <w:footnote w:type="continuationSeparator" w:id="0">
    <w:p w14:paraId="43C7CF4F" w14:textId="77777777" w:rsidR="00352433" w:rsidRDefault="00352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7102C"/>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2608EE"/>
    <w:multiLevelType w:val="multilevel"/>
    <w:tmpl w:val="71D4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D40B87"/>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D803A5"/>
    <w:multiLevelType w:val="multilevel"/>
    <w:tmpl w:val="F362B8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E1179C4"/>
    <w:multiLevelType w:val="multilevel"/>
    <w:tmpl w:val="40F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B01871"/>
    <w:multiLevelType w:val="multilevel"/>
    <w:tmpl w:val="C65A2308"/>
    <w:lvl w:ilvl="0">
      <w:start w:val="1"/>
      <w:numFmt w:val="upperRoman"/>
      <w:lvlText w:val="%1."/>
      <w:lvlJc w:val="right"/>
      <w:pPr>
        <w:ind w:left="720" w:hanging="360"/>
      </w:pPr>
      <w:rPr>
        <w:b/>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6B3B88"/>
    <w:multiLevelType w:val="hybridMultilevel"/>
    <w:tmpl w:val="4F20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A00A5F"/>
    <w:multiLevelType w:val="multilevel"/>
    <w:tmpl w:val="411A16F6"/>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num w:numId="1">
    <w:abstractNumId w:val="3"/>
  </w:num>
  <w:num w:numId="2">
    <w:abstractNumId w:val="5"/>
  </w:num>
  <w:num w:numId="3">
    <w:abstractNumId w:val="7"/>
  </w:num>
  <w:num w:numId="4">
    <w:abstractNumId w:val="1"/>
  </w:num>
  <w:num w:numId="5">
    <w:abstractNumId w:val="4"/>
  </w:num>
  <w:num w:numId="6">
    <w:abstractNumId w:val="6"/>
  </w:num>
  <w:num w:numId="7">
    <w:abstractNumId w:val="2"/>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RYAWANSHI Kapil">
    <w15:presenceInfo w15:providerId="AD" w15:userId="S-1-5-21-2455101938-2081098319-3243300316-465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9A"/>
    <w:rsid w:val="000860E2"/>
    <w:rsid w:val="000F0338"/>
    <w:rsid w:val="00137C2D"/>
    <w:rsid w:val="00140639"/>
    <w:rsid w:val="001639C7"/>
    <w:rsid w:val="001E779A"/>
    <w:rsid w:val="002245EB"/>
    <w:rsid w:val="002265DD"/>
    <w:rsid w:val="002411C7"/>
    <w:rsid w:val="002B5217"/>
    <w:rsid w:val="002D734B"/>
    <w:rsid w:val="00352433"/>
    <w:rsid w:val="003716E8"/>
    <w:rsid w:val="003D2BD0"/>
    <w:rsid w:val="003D5178"/>
    <w:rsid w:val="00483290"/>
    <w:rsid w:val="0050158E"/>
    <w:rsid w:val="005259FB"/>
    <w:rsid w:val="005E46C8"/>
    <w:rsid w:val="0064380B"/>
    <w:rsid w:val="006D3526"/>
    <w:rsid w:val="00785AB2"/>
    <w:rsid w:val="00802E0C"/>
    <w:rsid w:val="008217DA"/>
    <w:rsid w:val="008B0E9F"/>
    <w:rsid w:val="00900A4B"/>
    <w:rsid w:val="009065BE"/>
    <w:rsid w:val="009234F8"/>
    <w:rsid w:val="009509DC"/>
    <w:rsid w:val="00970138"/>
    <w:rsid w:val="00971BD9"/>
    <w:rsid w:val="00A2314F"/>
    <w:rsid w:val="00AB5818"/>
    <w:rsid w:val="00AD73E2"/>
    <w:rsid w:val="00B15005"/>
    <w:rsid w:val="00B32C82"/>
    <w:rsid w:val="00B4224E"/>
    <w:rsid w:val="00B6478F"/>
    <w:rsid w:val="00C13FB9"/>
    <w:rsid w:val="00C67735"/>
    <w:rsid w:val="00D10F88"/>
    <w:rsid w:val="00D119CB"/>
    <w:rsid w:val="00D6019E"/>
    <w:rsid w:val="00DA0F76"/>
    <w:rsid w:val="00E047CE"/>
    <w:rsid w:val="00E80518"/>
    <w:rsid w:val="00EA4A42"/>
    <w:rsid w:val="00ED4453"/>
    <w:rsid w:val="00F5610B"/>
    <w:rsid w:val="00F82F9C"/>
    <w:rsid w:val="00FE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64D5"/>
  <w15:docId w15:val="{78904EBC-AD57-4D40-9EF2-C2B25939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18"/>
  </w:style>
  <w:style w:type="paragraph" w:styleId="Heading1">
    <w:name w:val="heading 1"/>
    <w:basedOn w:val="Normal"/>
    <w:next w:val="Normal"/>
    <w:link w:val="Heading1Char"/>
    <w:uiPriority w:val="9"/>
    <w:qFormat/>
    <w:rsid w:val="00387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3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87237"/>
    <w:pPr>
      <w:widowControl w:val="0"/>
      <w:autoSpaceDE w:val="0"/>
      <w:autoSpaceDN w:val="0"/>
      <w:spacing w:before="60" w:after="0" w:line="240" w:lineRule="auto"/>
      <w:ind w:left="323" w:right="153"/>
      <w:jc w:val="center"/>
    </w:pPr>
    <w:rPr>
      <w:rFonts w:ascii="Times New Roman" w:eastAsia="Times New Roman" w:hAnsi="Times New Roman" w:cs="Times New Roman"/>
      <w:sz w:val="56"/>
      <w:szCs w:val="56"/>
    </w:rPr>
  </w:style>
  <w:style w:type="character" w:customStyle="1" w:styleId="TitleChar">
    <w:name w:val="Title Char"/>
    <w:basedOn w:val="DefaultParagraphFont"/>
    <w:link w:val="Title"/>
    <w:uiPriority w:val="10"/>
    <w:rsid w:val="00387237"/>
    <w:rPr>
      <w:rFonts w:ascii="Times New Roman" w:eastAsia="Times New Roman" w:hAnsi="Times New Roman" w:cs="Times New Roman"/>
      <w:kern w:val="0"/>
      <w:sz w:val="56"/>
      <w:szCs w:val="56"/>
    </w:rPr>
  </w:style>
  <w:style w:type="paragraph" w:styleId="BodyText">
    <w:name w:val="Body Text"/>
    <w:basedOn w:val="Normal"/>
    <w:link w:val="BodyTextChar"/>
    <w:uiPriority w:val="1"/>
    <w:semiHidden/>
    <w:unhideWhenUsed/>
    <w:qFormat/>
    <w:rsid w:val="00387237"/>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387237"/>
    <w:rPr>
      <w:rFonts w:ascii="Times New Roman" w:eastAsia="Times New Roman" w:hAnsi="Times New Roman" w:cs="Times New Roman"/>
      <w:kern w:val="0"/>
    </w:rPr>
  </w:style>
  <w:style w:type="paragraph" w:styleId="Header">
    <w:name w:val="header"/>
    <w:basedOn w:val="Normal"/>
    <w:link w:val="HeaderChar"/>
    <w:uiPriority w:val="99"/>
    <w:unhideWhenUsed/>
    <w:rsid w:val="0038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37"/>
  </w:style>
  <w:style w:type="paragraph" w:styleId="Footer">
    <w:name w:val="footer"/>
    <w:basedOn w:val="Normal"/>
    <w:link w:val="FooterChar"/>
    <w:uiPriority w:val="99"/>
    <w:unhideWhenUsed/>
    <w:rsid w:val="0038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37"/>
  </w:style>
  <w:style w:type="character" w:customStyle="1" w:styleId="Heading1Char">
    <w:name w:val="Heading 1 Char"/>
    <w:basedOn w:val="DefaultParagraphFont"/>
    <w:link w:val="Heading1"/>
    <w:uiPriority w:val="9"/>
    <w:rsid w:val="003872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7237"/>
    <w:pPr>
      <w:outlineLvl w:val="9"/>
    </w:pPr>
  </w:style>
  <w:style w:type="paragraph" w:styleId="TOC1">
    <w:name w:val="toc 1"/>
    <w:basedOn w:val="Normal"/>
    <w:next w:val="Normal"/>
    <w:autoRedefine/>
    <w:uiPriority w:val="39"/>
    <w:unhideWhenUsed/>
    <w:rsid w:val="00A41177"/>
    <w:pPr>
      <w:tabs>
        <w:tab w:val="left" w:pos="450"/>
        <w:tab w:val="right" w:leader="dot" w:pos="9350"/>
      </w:tabs>
      <w:spacing w:after="100"/>
    </w:pPr>
  </w:style>
  <w:style w:type="character" w:styleId="Hyperlink">
    <w:name w:val="Hyperlink"/>
    <w:basedOn w:val="DefaultParagraphFont"/>
    <w:uiPriority w:val="99"/>
    <w:unhideWhenUsed/>
    <w:rsid w:val="003D4C7C"/>
    <w:rPr>
      <w:color w:val="0563C1" w:themeColor="hyperlink"/>
      <w:u w:val="single"/>
    </w:rPr>
  </w:style>
  <w:style w:type="paragraph" w:styleId="ListParagraph">
    <w:name w:val="List Paragraph"/>
    <w:basedOn w:val="Normal"/>
    <w:uiPriority w:val="34"/>
    <w:qFormat/>
    <w:rsid w:val="00161F51"/>
    <w:pPr>
      <w:ind w:left="720"/>
      <w:contextualSpacing/>
    </w:pPr>
  </w:style>
  <w:style w:type="table" w:styleId="PlainTable3">
    <w:name w:val="Plain Table 3"/>
    <w:basedOn w:val="TableNormal"/>
    <w:uiPriority w:val="43"/>
    <w:rsid w:val="000420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042086"/>
    <w:pPr>
      <w:spacing w:after="0" w:line="240" w:lineRule="auto"/>
    </w:pPr>
  </w:style>
  <w:style w:type="table" w:styleId="TableGrid">
    <w:name w:val="Table Grid"/>
    <w:basedOn w:val="TableNormal"/>
    <w:uiPriority w:val="39"/>
    <w:rsid w:val="00042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2478"/>
    <w:pPr>
      <w:spacing w:after="200" w:line="240" w:lineRule="auto"/>
    </w:pPr>
    <w:rPr>
      <w:i/>
      <w:iCs/>
      <w:color w:val="44546A" w:themeColor="text2"/>
      <w:sz w:val="18"/>
      <w:szCs w:val="18"/>
    </w:rPr>
  </w:style>
  <w:style w:type="table" w:styleId="PlainTable1">
    <w:name w:val="Plain Table 1"/>
    <w:basedOn w:val="TableNormal"/>
    <w:uiPriority w:val="41"/>
    <w:rsid w:val="008624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213C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50E1"/>
    <w:pPr>
      <w:tabs>
        <w:tab w:val="right" w:leader="dot" w:pos="9350"/>
      </w:tabs>
      <w:spacing w:after="100"/>
      <w:ind w:left="630"/>
    </w:pPr>
  </w:style>
  <w:style w:type="paragraph" w:styleId="TableofFigures">
    <w:name w:val="table of figures"/>
    <w:basedOn w:val="Normal"/>
    <w:next w:val="Normal"/>
    <w:uiPriority w:val="99"/>
    <w:unhideWhenUsed/>
    <w:rsid w:val="008A3F51"/>
    <w:pPr>
      <w:spacing w:after="0"/>
    </w:pPr>
  </w:style>
  <w:style w:type="character" w:customStyle="1" w:styleId="Heading3Char">
    <w:name w:val="Heading 3 Char"/>
    <w:basedOn w:val="DefaultParagraphFont"/>
    <w:link w:val="Heading3"/>
    <w:uiPriority w:val="9"/>
    <w:rsid w:val="004533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34E"/>
    <w:pPr>
      <w:spacing w:after="100"/>
      <w:ind w:left="440"/>
    </w:pPr>
  </w:style>
  <w:style w:type="character" w:customStyle="1" w:styleId="ui-provider">
    <w:name w:val="ui-provider"/>
    <w:basedOn w:val="DefaultParagraphFont"/>
    <w:rsid w:val="00086342"/>
  </w:style>
  <w:style w:type="paragraph" w:styleId="NormalWeb">
    <w:name w:val="Normal (Web)"/>
    <w:basedOn w:val="Normal"/>
    <w:uiPriority w:val="99"/>
    <w:semiHidden/>
    <w:unhideWhenUsed/>
    <w:rsid w:val="00CA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8A0607"/>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8B0E9F"/>
    <w:rPr>
      <w:b/>
      <w:bCs/>
    </w:rPr>
  </w:style>
  <w:style w:type="character" w:styleId="HTMLCode">
    <w:name w:val="HTML Code"/>
    <w:basedOn w:val="DefaultParagraphFont"/>
    <w:uiPriority w:val="99"/>
    <w:semiHidden/>
    <w:unhideWhenUsed/>
    <w:rsid w:val="008B0E9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224E"/>
    <w:rPr>
      <w:sz w:val="16"/>
      <w:szCs w:val="16"/>
    </w:rPr>
  </w:style>
  <w:style w:type="paragraph" w:styleId="CommentText">
    <w:name w:val="annotation text"/>
    <w:basedOn w:val="Normal"/>
    <w:link w:val="CommentTextChar"/>
    <w:uiPriority w:val="99"/>
    <w:semiHidden/>
    <w:unhideWhenUsed/>
    <w:rsid w:val="00B4224E"/>
    <w:pPr>
      <w:spacing w:line="240" w:lineRule="auto"/>
    </w:pPr>
    <w:rPr>
      <w:sz w:val="20"/>
      <w:szCs w:val="20"/>
    </w:rPr>
  </w:style>
  <w:style w:type="character" w:customStyle="1" w:styleId="CommentTextChar">
    <w:name w:val="Comment Text Char"/>
    <w:basedOn w:val="DefaultParagraphFont"/>
    <w:link w:val="CommentText"/>
    <w:uiPriority w:val="99"/>
    <w:semiHidden/>
    <w:rsid w:val="00B4224E"/>
    <w:rPr>
      <w:sz w:val="20"/>
      <w:szCs w:val="20"/>
    </w:rPr>
  </w:style>
  <w:style w:type="paragraph" w:styleId="CommentSubject">
    <w:name w:val="annotation subject"/>
    <w:basedOn w:val="CommentText"/>
    <w:next w:val="CommentText"/>
    <w:link w:val="CommentSubjectChar"/>
    <w:uiPriority w:val="99"/>
    <w:semiHidden/>
    <w:unhideWhenUsed/>
    <w:rsid w:val="00B4224E"/>
    <w:rPr>
      <w:b/>
      <w:bCs/>
    </w:rPr>
  </w:style>
  <w:style w:type="character" w:customStyle="1" w:styleId="CommentSubjectChar">
    <w:name w:val="Comment Subject Char"/>
    <w:basedOn w:val="CommentTextChar"/>
    <w:link w:val="CommentSubject"/>
    <w:uiPriority w:val="99"/>
    <w:semiHidden/>
    <w:rsid w:val="00B4224E"/>
    <w:rPr>
      <w:b/>
      <w:bCs/>
      <w:sz w:val="20"/>
      <w:szCs w:val="20"/>
    </w:rPr>
  </w:style>
  <w:style w:type="paragraph" w:styleId="BalloonText">
    <w:name w:val="Balloon Text"/>
    <w:basedOn w:val="Normal"/>
    <w:link w:val="BalloonTextChar"/>
    <w:uiPriority w:val="99"/>
    <w:semiHidden/>
    <w:unhideWhenUsed/>
    <w:rsid w:val="00B422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24E"/>
    <w:rPr>
      <w:rFonts w:ascii="Segoe UI" w:hAnsi="Segoe UI" w:cs="Segoe UI"/>
      <w:sz w:val="18"/>
      <w:szCs w:val="18"/>
    </w:rPr>
  </w:style>
  <w:style w:type="character" w:styleId="FollowedHyperlink">
    <w:name w:val="FollowedHyperlink"/>
    <w:basedOn w:val="DefaultParagraphFont"/>
    <w:uiPriority w:val="99"/>
    <w:semiHidden/>
    <w:unhideWhenUsed/>
    <w:rsid w:val="00971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088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2.jpg"/><Relationship Id="rId68" Type="http://schemas.openxmlformats.org/officeDocument/2006/relationships/image" Target="media/image56.tmp"/><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image" Target="media/image100.jpg"/><Relationship Id="rId16" Type="http://schemas.openxmlformats.org/officeDocument/2006/relationships/image" Target="media/image8.jpg"/><Relationship Id="rId107" Type="http://schemas.openxmlformats.org/officeDocument/2006/relationships/image" Target="media/image95.jp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hyperlink" Target="https://nodejs.org/en/download" TargetMode="External"/><Relationship Id="rId58" Type="http://schemas.openxmlformats.org/officeDocument/2006/relationships/image" Target="media/image47.jpg"/><Relationship Id="rId66" Type="http://schemas.openxmlformats.org/officeDocument/2006/relationships/image" Target="media/image54.png"/><Relationship Id="rId74" Type="http://schemas.openxmlformats.org/officeDocument/2006/relationships/image" Target="media/image62.jpg"/><Relationship Id="rId79" Type="http://schemas.openxmlformats.org/officeDocument/2006/relationships/image" Target="media/image67.jpg"/><Relationship Id="rId87" Type="http://schemas.openxmlformats.org/officeDocument/2006/relationships/image" Target="media/image75.jpg"/><Relationship Id="rId102" Type="http://schemas.openxmlformats.org/officeDocument/2006/relationships/image" Target="media/image90.jpg"/><Relationship Id="rId110" Type="http://schemas.openxmlformats.org/officeDocument/2006/relationships/image" Target="media/image98.jpg"/><Relationship Id="rId115" Type="http://schemas.openxmlformats.org/officeDocument/2006/relationships/comments" Target="comments.xml"/><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image" Target="media/image70.jpg"/><Relationship Id="rId90" Type="http://schemas.openxmlformats.org/officeDocument/2006/relationships/image" Target="media/image78.jpg"/><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7.tmp"/><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3.jpg"/><Relationship Id="rId113" Type="http://schemas.openxmlformats.org/officeDocument/2006/relationships/image" Target="media/image101.jpg"/><Relationship Id="rId118" Type="http://schemas.openxmlformats.org/officeDocument/2006/relationships/fontTable" Target="fontTable.xml"/><Relationship Id="rId8" Type="http://schemas.openxmlformats.org/officeDocument/2006/relationships/hyperlink" Target="https://code.visualstudio.com/download" TargetMode="External"/><Relationship Id="rId51" Type="http://schemas.openxmlformats.org/officeDocument/2006/relationships/image" Target="media/image41.pn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image" Target="media/image81.png"/><Relationship Id="rId98" Type="http://schemas.openxmlformats.org/officeDocument/2006/relationships/image" Target="media/image86.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github.com/" TargetMode="External"/><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8.jpg"/><Relationship Id="rId67" Type="http://schemas.openxmlformats.org/officeDocument/2006/relationships/image" Target="media/image55.tmp"/><Relationship Id="rId103" Type="http://schemas.openxmlformats.org/officeDocument/2006/relationships/image" Target="media/image91.jpg"/><Relationship Id="rId108" Type="http://schemas.openxmlformats.org/officeDocument/2006/relationships/image" Target="media/image96.jpg"/><Relationship Id="rId116" Type="http://schemas.microsoft.com/office/2011/relationships/commentsExtended" Target="commentsExtended.xml"/><Relationship Id="rId20" Type="http://schemas.openxmlformats.org/officeDocument/2006/relationships/image" Target="media/image11.png"/><Relationship Id="rId41" Type="http://schemas.openxmlformats.org/officeDocument/2006/relationships/image" Target="media/image31.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8.pn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6.jp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esktop.github.com/" TargetMode="External"/><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6.jpg"/><Relationship Id="rId106" Type="http://schemas.openxmlformats.org/officeDocument/2006/relationships/image" Target="media/image94.jpg"/><Relationship Id="rId114" Type="http://schemas.openxmlformats.org/officeDocument/2006/relationships/image" Target="media/image102.jpg"/><Relationship Id="rId119"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9.jpg"/><Relationship Id="rId65" Type="http://schemas.openxmlformats.org/officeDocument/2006/relationships/hyperlink" Target="https://dev.mysql.com/downloads/installer/" TargetMode="External"/><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jp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9.jpg"/><Relationship Id="rId109" Type="http://schemas.openxmlformats.org/officeDocument/2006/relationships/image" Target="media/image97.jp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4.jp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AoBMNd1oK7h263lUXjXFBXoQ==">CgMxLjAyCGguZ2pkZ3hzMgloLjMwajB6bGwyCWguMWZvYjl0ZTIJaC4zem55c2g3MgloLjJldDkycDAyCGgudHlqY3d0MgloLjNkeTZ2a20yCWguMXQzaDVzZjIJaC40ZDM0b2c4MgloLjJzOGV5bzEyCWguMTdkcDh2dTIJaC4zcmRjcmpuMgloLjI2aW4xcmcyCGgubG54Yno5MgloLjM1bmt1bjIyCWguMWtzdjR1djIJaC40NHNpbmlvMgloLjJqeHN4cWg4AHIhMXo4X1lkU25MMmlRblJXMHRQYUR1bGZMbDdlYVpaY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58</Pages>
  <Words>1357</Words>
  <Characters>7739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Sharma Aradhana</dc:creator>
  <cp:lastModifiedBy>SURYAWANSHI Kapil</cp:lastModifiedBy>
  <cp:revision>15</cp:revision>
  <dcterms:created xsi:type="dcterms:W3CDTF">2024-02-09T23:20:00Z</dcterms:created>
  <dcterms:modified xsi:type="dcterms:W3CDTF">2024-02-13T18:09:00Z</dcterms:modified>
</cp:coreProperties>
</file>